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1E5BF9B" w14:textId="77777777" w:rsidR="00367901" w:rsidRPr="00707727" w:rsidRDefault="00367901" w:rsidP="007F4AEE">
      <w:pPr>
        <w:pStyle w:val="Title"/>
      </w:pPr>
    </w:p>
    <w:p w14:paraId="15F49738" w14:textId="77777777" w:rsidR="00367901" w:rsidRPr="00707727" w:rsidRDefault="00367901" w:rsidP="00193E81">
      <w:pPr>
        <w:pStyle w:val="Title"/>
      </w:pPr>
    </w:p>
    <w:p w14:paraId="720F59EB" w14:textId="1CF3079A" w:rsidR="00980A8A" w:rsidRPr="00707727" w:rsidRDefault="001E5A5F" w:rsidP="00A475DB">
      <w:pPr>
        <w:pStyle w:val="Title"/>
      </w:pPr>
      <w:r w:rsidRPr="00707727">
        <w:t xml:space="preserve">Evaluation of </w:t>
      </w:r>
      <w:r w:rsidR="00414828" w:rsidRPr="00707727">
        <w:t xml:space="preserve">Environmental Flow </w:t>
      </w:r>
      <w:r w:rsidRPr="00707727">
        <w:t>Management Alternatives for the Bear River Migratory Bird Refuge</w:t>
      </w:r>
    </w:p>
    <w:p w14:paraId="635A0733" w14:textId="77777777" w:rsidR="00367901" w:rsidRPr="00707727" w:rsidRDefault="00367901" w:rsidP="00A475DB">
      <w:pPr>
        <w:jc w:val="center"/>
      </w:pPr>
    </w:p>
    <w:p w14:paraId="6BE0A89A" w14:textId="6A31BD0A" w:rsidR="00980A8A" w:rsidRPr="00A475DB" w:rsidRDefault="00980A8A" w:rsidP="00A475DB">
      <w:pPr>
        <w:jc w:val="center"/>
        <w:rPr>
          <w:i/>
          <w:rPrChange w:id="0" w:author="Bryce Mihalevich" w:date="2016-02-28T12:30:00Z">
            <w:rPr/>
          </w:rPrChange>
        </w:rPr>
      </w:pPr>
      <w:r w:rsidRPr="00A475DB">
        <w:rPr>
          <w:i/>
          <w:rPrChange w:id="1" w:author="Bryce Mihalevich" w:date="2016-02-28T12:30:00Z">
            <w:rPr/>
          </w:rPrChange>
        </w:rPr>
        <w:t xml:space="preserve">Project </w:t>
      </w:r>
      <w:r w:rsidR="001E5A5F" w:rsidRPr="00A475DB">
        <w:rPr>
          <w:i/>
          <w:rPrChange w:id="2" w:author="Bryce Mihalevich" w:date="2016-02-28T12:30:00Z">
            <w:rPr/>
          </w:rPrChange>
        </w:rPr>
        <w:t>Progress Report</w:t>
      </w:r>
    </w:p>
    <w:p w14:paraId="314CC1D1" w14:textId="77777777" w:rsidR="00980A8A" w:rsidRPr="00707727" w:rsidRDefault="00980A8A">
      <w:pPr>
        <w:jc w:val="center"/>
        <w:pPrChange w:id="3" w:author="Bryce Mihalevich" w:date="2016-02-28T12:30:00Z">
          <w:pPr>
            <w:pStyle w:val="NoSpacing"/>
            <w:jc w:val="center"/>
          </w:pPr>
        </w:pPrChange>
      </w:pPr>
    </w:p>
    <w:p w14:paraId="0FD310CA" w14:textId="77777777" w:rsidR="00367901" w:rsidRPr="00707727" w:rsidRDefault="00367901">
      <w:pPr>
        <w:jc w:val="center"/>
      </w:pPr>
    </w:p>
    <w:p w14:paraId="2F37C005" w14:textId="77777777" w:rsidR="00367901" w:rsidRPr="00707727" w:rsidRDefault="00367901">
      <w:pPr>
        <w:jc w:val="center"/>
      </w:pPr>
    </w:p>
    <w:p w14:paraId="68B42F36" w14:textId="77777777" w:rsidR="00980A8A" w:rsidRPr="00707727" w:rsidRDefault="00980A8A">
      <w:pPr>
        <w:jc w:val="center"/>
      </w:pPr>
    </w:p>
    <w:p w14:paraId="3A0C88EB" w14:textId="77777777" w:rsidR="00367901" w:rsidRPr="00707727" w:rsidRDefault="00367901">
      <w:pPr>
        <w:jc w:val="center"/>
      </w:pPr>
    </w:p>
    <w:p w14:paraId="66459949" w14:textId="77777777" w:rsidR="009E5825" w:rsidRPr="00707727" w:rsidRDefault="009E5825">
      <w:pPr>
        <w:jc w:val="center"/>
      </w:pPr>
    </w:p>
    <w:p w14:paraId="3C08E32D" w14:textId="04522465" w:rsidR="009E5825" w:rsidRPr="00707727" w:rsidRDefault="009E5825">
      <w:pPr>
        <w:jc w:val="center"/>
      </w:pPr>
      <w:r w:rsidRPr="00707727">
        <w:t>Bryce Mihalevich</w:t>
      </w:r>
    </w:p>
    <w:p w14:paraId="2DAF8C81" w14:textId="11256FD7" w:rsidR="00564516" w:rsidRPr="00707727" w:rsidRDefault="00564516">
      <w:pPr>
        <w:jc w:val="center"/>
      </w:pPr>
      <w:r w:rsidRPr="00707727">
        <w:t>and</w:t>
      </w:r>
    </w:p>
    <w:p w14:paraId="42ADF93F" w14:textId="1ED572AD" w:rsidR="00564516" w:rsidRPr="00707727" w:rsidRDefault="00564516">
      <w:pPr>
        <w:jc w:val="center"/>
      </w:pPr>
      <w:r w:rsidRPr="00707727">
        <w:t>Tyler Pratt</w:t>
      </w:r>
    </w:p>
    <w:p w14:paraId="12CB9DAA" w14:textId="77777777" w:rsidR="00CA05D2" w:rsidRPr="00707727" w:rsidRDefault="00CA05D2">
      <w:pPr>
        <w:jc w:val="center"/>
      </w:pPr>
    </w:p>
    <w:p w14:paraId="08CE40DC" w14:textId="77777777" w:rsidR="00367901" w:rsidRPr="00707727" w:rsidRDefault="00367901">
      <w:pPr>
        <w:jc w:val="center"/>
      </w:pPr>
    </w:p>
    <w:p w14:paraId="0DED6176" w14:textId="77777777" w:rsidR="00367901" w:rsidRPr="00707727" w:rsidRDefault="00367901">
      <w:pPr>
        <w:jc w:val="center"/>
      </w:pPr>
    </w:p>
    <w:p w14:paraId="6B9ADE82" w14:textId="77777777" w:rsidR="00367901" w:rsidRPr="00707727" w:rsidRDefault="00367901">
      <w:pPr>
        <w:jc w:val="center"/>
      </w:pPr>
    </w:p>
    <w:p w14:paraId="2F570FF9" w14:textId="77777777" w:rsidR="00367901" w:rsidRPr="00707727" w:rsidRDefault="00367901">
      <w:pPr>
        <w:jc w:val="center"/>
      </w:pPr>
    </w:p>
    <w:p w14:paraId="286C4273" w14:textId="77777777" w:rsidR="00CA05D2" w:rsidRPr="00707727" w:rsidRDefault="00CA05D2">
      <w:pPr>
        <w:jc w:val="center"/>
      </w:pPr>
    </w:p>
    <w:p w14:paraId="69F3E46E" w14:textId="77777777" w:rsidR="001E5A5F" w:rsidRPr="00707727" w:rsidRDefault="001E5A5F">
      <w:pPr>
        <w:pStyle w:val="BodyText"/>
        <w:jc w:val="center"/>
        <w:rPr>
          <w:rStyle w:val="TitleChar"/>
          <w:sz w:val="28"/>
        </w:rPr>
        <w:pPrChange w:id="4" w:author="Bryce Mihalevich" w:date="2016-02-28T12:30:00Z">
          <w:pPr>
            <w:jc w:val="center"/>
          </w:pPr>
        </w:pPrChange>
      </w:pPr>
      <w:r w:rsidRPr="00707727">
        <w:rPr>
          <w:rStyle w:val="TitleChar"/>
          <w:sz w:val="28"/>
        </w:rPr>
        <w:t>Prepared For:</w:t>
      </w:r>
    </w:p>
    <w:p w14:paraId="4C8F4380" w14:textId="77777777" w:rsidR="001E5A5F" w:rsidRPr="00707727" w:rsidRDefault="001E5A5F">
      <w:pPr>
        <w:pStyle w:val="BodyText"/>
        <w:jc w:val="center"/>
        <w:rPr>
          <w:rStyle w:val="TitleChar"/>
          <w:rFonts w:eastAsiaTheme="minorEastAsia"/>
          <w:sz w:val="28"/>
          <w:szCs w:val="24"/>
        </w:rPr>
      </w:pPr>
      <w:r w:rsidRPr="00707727">
        <w:rPr>
          <w:rStyle w:val="TitleChar"/>
          <w:sz w:val="28"/>
        </w:rPr>
        <w:t>David Rosenberg</w:t>
      </w:r>
    </w:p>
    <w:p w14:paraId="66C0A749" w14:textId="327770C5" w:rsidR="00367901" w:rsidRPr="00707727" w:rsidRDefault="001E5A5F">
      <w:pPr>
        <w:pStyle w:val="BodyText"/>
        <w:jc w:val="center"/>
        <w:rPr>
          <w:rStyle w:val="TitleChar"/>
          <w:sz w:val="28"/>
        </w:rPr>
      </w:pPr>
      <w:r w:rsidRPr="00707727">
        <w:rPr>
          <w:rStyle w:val="TitleChar"/>
          <w:sz w:val="28"/>
        </w:rPr>
        <w:t>C</w:t>
      </w:r>
      <w:r w:rsidR="00367901" w:rsidRPr="00707727">
        <w:rPr>
          <w:rStyle w:val="TitleChar"/>
          <w:sz w:val="28"/>
        </w:rPr>
        <w:t>EE6490 – Integrated River Basin</w:t>
      </w:r>
      <w:r w:rsidRPr="00707727">
        <w:rPr>
          <w:rStyle w:val="TitleChar"/>
          <w:sz w:val="28"/>
        </w:rPr>
        <w:t>/Watershed</w:t>
      </w:r>
    </w:p>
    <w:p w14:paraId="15639855" w14:textId="07DE76F0" w:rsidR="001E5A5F" w:rsidRPr="00707727" w:rsidRDefault="001E5A5F">
      <w:pPr>
        <w:pStyle w:val="BodyText"/>
        <w:jc w:val="center"/>
        <w:rPr>
          <w:rStyle w:val="TitleChar"/>
          <w:sz w:val="28"/>
        </w:rPr>
      </w:pPr>
      <w:r w:rsidRPr="00707727">
        <w:rPr>
          <w:rStyle w:val="TitleChar"/>
          <w:sz w:val="28"/>
        </w:rPr>
        <w:t>Planning and Management</w:t>
      </w:r>
    </w:p>
    <w:p w14:paraId="5C3DF863" w14:textId="77777777" w:rsidR="00CA05D2" w:rsidRPr="00707727" w:rsidRDefault="00CA05D2">
      <w:pPr>
        <w:pStyle w:val="BodyText"/>
        <w:jc w:val="center"/>
        <w:rPr>
          <w:rStyle w:val="TitleChar"/>
          <w:sz w:val="28"/>
        </w:rPr>
      </w:pPr>
    </w:p>
    <w:p w14:paraId="47B43BD3" w14:textId="77777777" w:rsidR="00CA05D2" w:rsidRPr="00707727" w:rsidRDefault="00CA05D2">
      <w:pPr>
        <w:pStyle w:val="BodyText"/>
        <w:jc w:val="center"/>
        <w:rPr>
          <w:rStyle w:val="TitleChar"/>
          <w:sz w:val="28"/>
        </w:rPr>
      </w:pPr>
    </w:p>
    <w:p w14:paraId="6867DAD4" w14:textId="77777777" w:rsidR="00CA05D2" w:rsidRPr="00707727" w:rsidRDefault="00CA05D2">
      <w:pPr>
        <w:pStyle w:val="BodyText"/>
        <w:jc w:val="center"/>
        <w:rPr>
          <w:rStyle w:val="TitleChar"/>
          <w:sz w:val="28"/>
        </w:rPr>
      </w:pPr>
    </w:p>
    <w:p w14:paraId="7342D44C" w14:textId="77777777" w:rsidR="00CA05D2" w:rsidRPr="00707727" w:rsidRDefault="00CA05D2">
      <w:pPr>
        <w:pStyle w:val="BodyText"/>
        <w:jc w:val="center"/>
        <w:rPr>
          <w:rStyle w:val="TitleChar"/>
          <w:sz w:val="28"/>
        </w:rPr>
      </w:pPr>
    </w:p>
    <w:p w14:paraId="65D76D48" w14:textId="77777777" w:rsidR="00CA05D2" w:rsidRPr="00707727" w:rsidRDefault="00CA05D2">
      <w:pPr>
        <w:pStyle w:val="BodyText"/>
        <w:jc w:val="center"/>
        <w:rPr>
          <w:rStyle w:val="TitleChar"/>
          <w:sz w:val="28"/>
        </w:rPr>
      </w:pPr>
    </w:p>
    <w:p w14:paraId="14883ECC" w14:textId="77777777" w:rsidR="00CA05D2" w:rsidRPr="00707727" w:rsidRDefault="00CA05D2">
      <w:pPr>
        <w:pStyle w:val="BodyText"/>
        <w:jc w:val="center"/>
        <w:rPr>
          <w:rStyle w:val="TitleChar"/>
          <w:sz w:val="28"/>
        </w:rPr>
      </w:pPr>
    </w:p>
    <w:p w14:paraId="49DDD134" w14:textId="77777777" w:rsidR="00CA05D2" w:rsidRPr="00707727" w:rsidRDefault="00CA05D2">
      <w:pPr>
        <w:pStyle w:val="BodyText"/>
        <w:jc w:val="center"/>
        <w:rPr>
          <w:rStyle w:val="TitleChar"/>
          <w:sz w:val="28"/>
        </w:rPr>
      </w:pPr>
    </w:p>
    <w:p w14:paraId="5DAFA177" w14:textId="77777777" w:rsidR="00CA05D2" w:rsidRPr="00707727" w:rsidRDefault="00CA05D2">
      <w:pPr>
        <w:pStyle w:val="BodyText"/>
        <w:jc w:val="center"/>
        <w:rPr>
          <w:rStyle w:val="TitleChar"/>
          <w:sz w:val="28"/>
        </w:rPr>
      </w:pPr>
    </w:p>
    <w:p w14:paraId="685DCFD6" w14:textId="0DFC3889" w:rsidR="006470A7" w:rsidRPr="00707727" w:rsidRDefault="00CA05D2">
      <w:pPr>
        <w:pStyle w:val="BodyText"/>
        <w:jc w:val="center"/>
        <w:rPr>
          <w:rStyle w:val="TitleChar"/>
          <w:sz w:val="28"/>
        </w:rPr>
        <w:sectPr w:rsidR="006470A7" w:rsidRPr="00707727" w:rsidSect="006F550D">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docGrid w:linePitch="360"/>
        </w:sectPr>
      </w:pPr>
      <w:r w:rsidRPr="00707727">
        <w:rPr>
          <w:rStyle w:val="TitleChar"/>
          <w:sz w:val="28"/>
        </w:rPr>
        <w:t xml:space="preserve">February </w:t>
      </w:r>
      <w:r w:rsidR="00414828" w:rsidRPr="00707727">
        <w:rPr>
          <w:rStyle w:val="TitleChar"/>
          <w:sz w:val="28"/>
        </w:rPr>
        <w:t>27</w:t>
      </w:r>
      <w:r w:rsidRPr="00707727">
        <w:rPr>
          <w:rStyle w:val="TitleChar"/>
          <w:sz w:val="28"/>
        </w:rPr>
        <w:t>, 2016</w:t>
      </w:r>
    </w:p>
    <w:p w14:paraId="79BE3CE5" w14:textId="76AB86EF" w:rsidR="00986216" w:rsidRPr="007F4AEE" w:rsidRDefault="000247F6" w:rsidP="007F4AEE">
      <w:pPr>
        <w:pStyle w:val="Heading1"/>
      </w:pPr>
      <w:r w:rsidRPr="007F4AEE">
        <w:lastRenderedPageBreak/>
        <w:t>Introduction</w:t>
      </w:r>
    </w:p>
    <w:p w14:paraId="7C3A1A30" w14:textId="32DCE58F" w:rsidR="00277A9B" w:rsidRPr="009B3DBA" w:rsidRDefault="001815AB" w:rsidP="00F316F5">
      <w:pPr>
        <w:pStyle w:val="NoSpacing"/>
        <w:ind w:firstLine="432"/>
      </w:pPr>
      <w:r w:rsidRPr="009B3DBA">
        <w:t xml:space="preserve">This project entails an analysis of different management alternatives </w:t>
      </w:r>
      <w:r w:rsidR="009B3DBA">
        <w:t xml:space="preserve">for </w:t>
      </w:r>
      <w:r w:rsidR="0058439D">
        <w:t>achieving</w:t>
      </w:r>
      <w:r w:rsidR="009B3DBA">
        <w:t xml:space="preserve"> the</w:t>
      </w:r>
      <w:r w:rsidRPr="009B3DBA">
        <w:t xml:space="preserve"> </w:t>
      </w:r>
      <w:r w:rsidR="008346E4" w:rsidRPr="009B3DBA">
        <w:t xml:space="preserve">target deliveries of the Bear River Migratory Bird Refuge. The supply of water is imperative when addressing wetland issues because water is the dominant factor determining the nature of soil development and the types of plant and animal communities living in the soil and on its surface (US DOI, 2004), which directly affects the habitat of priority bird species. </w:t>
      </w:r>
      <w:r w:rsidR="00277A9B" w:rsidRPr="009B3DBA">
        <w:t>For this reason, this report investigates additional management alternatives to improve summer deliveries to more closely meet the water demand in these months. Each alternative will be evaluated based on the metric of water deliveries to the refuge. The evaluation of the proposed management alternatives will be carried out using the existing Water Evaluation and Planning (WEAP) model for the Lower Bear River system.</w:t>
      </w:r>
    </w:p>
    <w:p w14:paraId="675A4E65" w14:textId="4870880C" w:rsidR="008B1E91" w:rsidRPr="002A06E7" w:rsidRDefault="001815AB" w:rsidP="002A06E7">
      <w:pPr>
        <w:pStyle w:val="Heading1"/>
      </w:pPr>
      <w:r w:rsidRPr="002A06E7">
        <w:t xml:space="preserve">Institutional </w:t>
      </w:r>
      <w:r w:rsidR="00E268A8" w:rsidRPr="002A06E7">
        <w:t>Review</w:t>
      </w:r>
      <w:r w:rsidRPr="002A06E7">
        <w:t xml:space="preserve"> </w:t>
      </w:r>
    </w:p>
    <w:p w14:paraId="205ECF80" w14:textId="2E784687" w:rsidR="008B1E91" w:rsidRPr="002A06E7" w:rsidRDefault="008B1E91" w:rsidP="008B1E91">
      <w:pPr>
        <w:pStyle w:val="NoSpacing"/>
        <w:ind w:firstLine="432"/>
      </w:pPr>
      <w:r w:rsidRPr="002A06E7">
        <w:t>The Bear River Migratory Bird Refuge (BRMBR) is a sanctuary for native bird species managed by the U.S. Fish and Wildlife Services. The Refuge was established in 1928 and to this day operates under a singular conservation mission to “administer a national network of lands and waters for the conservation, management, and where appropriate, restoration of the fish, wildlife and plant resources and their habitats within the United States for the benefit of present and future generations of Americans” (US DOI, 2004). The BRMBR is approximately 74,000 acres and is located directly upstream of the 112,000 acre Bear River delta</w:t>
      </w:r>
      <w:r w:rsidR="0058439D">
        <w:t xml:space="preserve"> (see figure 1 in the appendix). </w:t>
      </w:r>
      <w:r w:rsidRPr="002A06E7">
        <w:t>Within the BRMBR, 29,259 acres are managed as freshwater wildlife habitat (US DOI, 2004). This area takes the form of many land use types that are designed to benefit a diversity of wetland plants and migratory bird species</w:t>
      </w:r>
      <w:r w:rsidR="0058439D">
        <w:t xml:space="preserve"> that depend on them</w:t>
      </w:r>
      <w:r w:rsidRPr="002A06E7">
        <w:t xml:space="preserve">. In conjunction with the non-watered lands, the refuge provides feeding, breeding, and resting habitat for more than 260 bird species (Downard, 2010). </w:t>
      </w:r>
    </w:p>
    <w:p w14:paraId="4C8B9F50" w14:textId="57367E76" w:rsidR="007442FC" w:rsidRPr="002A06E7" w:rsidRDefault="007442FC" w:rsidP="00D715D9">
      <w:pPr>
        <w:pStyle w:val="NoSpacing"/>
        <w:ind w:firstLine="432"/>
      </w:pPr>
      <w:r w:rsidRPr="002A06E7">
        <w:t xml:space="preserve">The BRMBR area is situated near the Bear River delta of the Great Salt Lake. The Bear River Basin, located in northern Utah, southeast Idaho, and southwest Wyoming encompasses an area of 4.8 million acres (US DOI, 2004). With 500 miles of flow </w:t>
      </w:r>
      <w:r w:rsidR="00BD6688" w:rsidRPr="002A06E7">
        <w:t>from its origin in</w:t>
      </w:r>
      <w:r w:rsidRPr="002A06E7">
        <w:t xml:space="preserve"> the Uintah Mountains to the Great Salt Lake, the Bear River is noted for being the longest flowing river in the western hemisphere that doesn’t reach the ocean. Of the water supplied to the Bear River, 60% comes from the Bear River Mountain Range in the form of spring snowmelt. The region is in the rain shadow of the Cascade and Sierra Mountain Ranges resulting in a semiarid climate that on average provides 12.5 inches of precipitation to the refuge annually. </w:t>
      </w:r>
      <w:r w:rsidR="00DB39D1" w:rsidRPr="002A06E7">
        <w:t xml:space="preserve">Therefore, </w:t>
      </w:r>
      <w:r w:rsidR="00906F34" w:rsidRPr="002A06E7">
        <w:t xml:space="preserve">each years </w:t>
      </w:r>
      <w:r w:rsidR="00DB39D1" w:rsidRPr="002A06E7">
        <w:t xml:space="preserve">winter snowpack is crucial for recharging the Bear River and maintaining flows throughout the dry summer months. </w:t>
      </w:r>
    </w:p>
    <w:p w14:paraId="69C1CDC3" w14:textId="646F8AC9" w:rsidR="00E268A8" w:rsidRPr="002A06E7" w:rsidRDefault="00E268A8" w:rsidP="00FC341B">
      <w:pPr>
        <w:pStyle w:val="Heading2"/>
      </w:pPr>
      <w:r w:rsidRPr="002A06E7">
        <w:t xml:space="preserve">Objectives of the </w:t>
      </w:r>
      <w:r w:rsidR="004454C6" w:rsidRPr="002A06E7">
        <w:t>BRMBR</w:t>
      </w:r>
      <w:r w:rsidR="00277A9B" w:rsidRPr="002A06E7">
        <w:t xml:space="preserve"> </w:t>
      </w:r>
    </w:p>
    <w:p w14:paraId="4AFFB0B1" w14:textId="33CEB4C2" w:rsidR="00E268A8" w:rsidRPr="002A06E7" w:rsidRDefault="00E268A8" w:rsidP="00E268A8">
      <w:pPr>
        <w:pStyle w:val="NoSpacing"/>
        <w:ind w:firstLine="432"/>
      </w:pPr>
      <w:r w:rsidRPr="002A06E7">
        <w:t>The objectives specific to the BRMBR relate to the management or manipulation of target water levels of wetland units to foster desired species occupation</w:t>
      </w:r>
      <w:r w:rsidR="00EA7814" w:rsidRPr="002A06E7">
        <w:t xml:space="preserve"> with </w:t>
      </w:r>
      <w:r w:rsidR="0083552F" w:rsidRPr="002A06E7">
        <w:t>primary attention to the needs of priority bird species</w:t>
      </w:r>
      <w:r w:rsidRPr="002A06E7">
        <w:t xml:space="preserve">. This includes the maintenance, recovery </w:t>
      </w:r>
      <w:r w:rsidRPr="002A06E7">
        <w:lastRenderedPageBreak/>
        <w:t xml:space="preserve">and enhancement of plant and wildlife values. However, problems exist within the wetlands that need to be addressed to meet the objectives of the Refuge. These challenges, among acquiring target environmental flows, include the revival of pre-flood (1983-1988) populations of nesting waterfowl species, control of noxious and invasive species abundance (post-flood), and reduction of pest fish species (carp) that occupy some wetland units. </w:t>
      </w:r>
    </w:p>
    <w:p w14:paraId="4E2A63FF" w14:textId="34A5C2C5" w:rsidR="00E268A8" w:rsidRPr="002A06E7" w:rsidRDefault="00E268A8" w:rsidP="00E268A8">
      <w:pPr>
        <w:pStyle w:val="NoSpacing"/>
        <w:ind w:firstLine="432"/>
      </w:pPr>
      <w:r w:rsidRPr="002A06E7">
        <w:t>Not all objectives of the refuge can be met on an annual basis. The maintenance, recovery, and enhancement of plant and wildlife within the refuge are dependent on water availability; primarily form the Bear River, which may be unobtainable in drier years. Due to the variability in annual flows to the BRMBR, managers have developed an adaptive management strategy that prioritizes certain species and wetland units when shortages occur. The goal of this strategy is also to formulate future policies based on what is learned from effects of previous management effort</w:t>
      </w:r>
      <w:r w:rsidR="0058439D">
        <w:t xml:space="preserve">s and protect the resilience of the </w:t>
      </w:r>
      <w:r w:rsidRPr="002A06E7">
        <w:t xml:space="preserve">ecosystems. </w:t>
      </w:r>
    </w:p>
    <w:p w14:paraId="6BF03C21" w14:textId="7BABD9B8" w:rsidR="000247F6" w:rsidRPr="002A06E7" w:rsidRDefault="00E268A8" w:rsidP="009B3DBA">
      <w:pPr>
        <w:pStyle w:val="Heading2"/>
      </w:pPr>
      <w:r w:rsidRPr="002A06E7">
        <w:t>BRMBR</w:t>
      </w:r>
      <w:r w:rsidR="000247F6" w:rsidRPr="002A06E7">
        <w:t xml:space="preserve"> Water</w:t>
      </w:r>
      <w:r w:rsidR="006C5BA1" w:rsidRPr="002A06E7">
        <w:t xml:space="preserve"> </w:t>
      </w:r>
      <w:r w:rsidRPr="002A06E7">
        <w:t>Demands</w:t>
      </w:r>
    </w:p>
    <w:p w14:paraId="47A6A87C" w14:textId="562DDE0D" w:rsidR="0046524D" w:rsidRPr="002A06E7" w:rsidRDefault="003865BF" w:rsidP="002A06E7">
      <w:r w:rsidRPr="002A06E7">
        <w:t xml:space="preserve">The BRMBR uses water to manage species diversity and success. </w:t>
      </w:r>
      <w:r w:rsidR="0046524D" w:rsidRPr="002A06E7">
        <w:t xml:space="preserve">Wetlands within the refuge are managed by a series of dikes and canals that impound and transport the water to individual wetland units. In total, the BRMBR has 26 units divided by 96 miles of dikes (Downard, 2010). This allows the BRMBR managers to control the depth of water for individual units, which creates a variety of wetland habitats to accommodate </w:t>
      </w:r>
      <w:r w:rsidR="00893C59" w:rsidRPr="002A06E7">
        <w:t>priority</w:t>
      </w:r>
      <w:r w:rsidR="00893C59" w:rsidRPr="002A06E7">
        <w:rPr>
          <w:color w:val="FF0000"/>
        </w:rPr>
        <w:t xml:space="preserve"> </w:t>
      </w:r>
      <w:r w:rsidR="0046524D" w:rsidRPr="002A06E7">
        <w:t>bird species needs. In order to maintain good water quality in the units managers seasonally drain them in a process called drawdown. This is a beneficial practice that helps mitigate the spread of diseases (i.e. avian botulism) and restores a more natural hydroperiod in wetlands (Downard, 2010). A constraint to this</w:t>
      </w:r>
      <w:r w:rsidR="0058439D">
        <w:t>,</w:t>
      </w:r>
      <w:r w:rsidR="0046524D" w:rsidRPr="002A06E7">
        <w:t xml:space="preserve"> however, is the seasonal timing of the drawdown, which may disrupt the benefits of this practice depending on</w:t>
      </w:r>
      <w:r w:rsidR="00893C59" w:rsidRPr="002A06E7">
        <w:t xml:space="preserve"> how quickly</w:t>
      </w:r>
      <w:r w:rsidR="0046524D" w:rsidRPr="002A06E7">
        <w:t xml:space="preserve"> </w:t>
      </w:r>
      <w:r w:rsidR="00893C59" w:rsidRPr="002A06E7">
        <w:t>near future water deliveries can recharge these units</w:t>
      </w:r>
      <w:r w:rsidR="0046524D" w:rsidRPr="002A06E7">
        <w:t xml:space="preserve">. </w:t>
      </w:r>
    </w:p>
    <w:p w14:paraId="29B37201" w14:textId="547897FE" w:rsidR="00D11581" w:rsidRPr="002A06E7" w:rsidRDefault="00D11581" w:rsidP="002A06E7">
      <w:r w:rsidRPr="002A06E7">
        <w:t>The water needs of wetlands in the Bear River Basin were originally determined by modeling done by the Utah Division of Water Rights, which calculated the amount needed to manage salinity and water loss. Improvements to the model were made by the USFWS in the 1990s, which took into account water depths for different habitat types, salinity, losses from evapotranspiration and seepage, and volumes needed for flushing (</w:t>
      </w:r>
      <w:r w:rsidR="00B93AB7">
        <w:t>UT DWR</w:t>
      </w:r>
      <w:r w:rsidRPr="002A06E7">
        <w:t xml:space="preserve">, </w:t>
      </w:r>
      <w:r w:rsidR="00B93AB7">
        <w:t>2009</w:t>
      </w:r>
      <w:r w:rsidRPr="002A06E7">
        <w:t xml:space="preserve">). The volumes deemed necessary by the model are included in </w:t>
      </w:r>
      <w:r w:rsidRPr="002A06E7">
        <w:fldChar w:fldCharType="begin"/>
      </w:r>
      <w:r w:rsidRPr="002A06E7">
        <w:instrText xml:space="preserve"> REF _Ref444347681 \h  \* MERGEFORMAT </w:instrText>
      </w:r>
      <w:r w:rsidRPr="002A06E7">
        <w:fldChar w:fldCharType="separate"/>
      </w:r>
      <w:r w:rsidRPr="002A06E7">
        <w:t xml:space="preserve">Table </w:t>
      </w:r>
      <w:r w:rsidRPr="002A06E7">
        <w:rPr>
          <w:noProof/>
        </w:rPr>
        <w:t>2</w:t>
      </w:r>
      <w:r w:rsidRPr="002A06E7">
        <w:fldChar w:fldCharType="end"/>
      </w:r>
      <w:r w:rsidRPr="002A06E7">
        <w:t xml:space="preserve"> of the appendix. </w:t>
      </w:r>
    </w:p>
    <w:p w14:paraId="7334F322" w14:textId="01B3DE2E" w:rsidR="00BE4EB9" w:rsidRPr="002A06E7" w:rsidRDefault="00BE4EB9" w:rsidP="009B3DBA">
      <w:pPr>
        <w:pStyle w:val="Heading3"/>
      </w:pPr>
      <w:r w:rsidRPr="002A06E7">
        <w:t>Wetland marshes</w:t>
      </w:r>
    </w:p>
    <w:p w14:paraId="6C5F3917" w14:textId="2866CC21" w:rsidR="00BE4EB9" w:rsidRPr="002A06E7" w:rsidRDefault="00D577FA" w:rsidP="002A06E7">
      <w:r w:rsidRPr="002A06E7">
        <w:t xml:space="preserve">The wetland marshes, comprised of 29,259 acres, </w:t>
      </w:r>
      <w:r w:rsidR="00CE73B6" w:rsidRPr="002A06E7">
        <w:t>account for the refuge’s largest water needs. These</w:t>
      </w:r>
      <w:r w:rsidRPr="002A06E7">
        <w:t xml:space="preserve"> units</w:t>
      </w:r>
      <w:r w:rsidR="00CE73B6" w:rsidRPr="002A06E7">
        <w:t xml:space="preserve"> make up</w:t>
      </w:r>
      <w:r w:rsidRPr="002A06E7">
        <w:t xml:space="preserve"> differing soil development and types of plants and animal communities that are </w:t>
      </w:r>
      <w:r w:rsidR="00CE73B6" w:rsidRPr="002A06E7">
        <w:t>directly related to</w:t>
      </w:r>
      <w:r w:rsidRPr="002A06E7">
        <w:t xml:space="preserve"> the depth of water. </w:t>
      </w:r>
      <w:r w:rsidR="004B1166" w:rsidRPr="002A06E7">
        <w:t xml:space="preserve">The different wetland types at the BRMBR are deep and shallow submergent, and deep, mid-depth, and shallow emergent. Deep submergent marshes take up 2,500 acres and are filled with 18-36 inches of water at any given time. The shallow submergent marshes cover 8,700 acres and are filled with 4-18 inches of water. The emergent make up 2,800 acres, 6,600 acres, and 8,659 acres of marshes with water depths of 12-24 inches, 8-12 inches, and 2-8 inches respectively. </w:t>
      </w:r>
    </w:p>
    <w:p w14:paraId="1C1E11E9" w14:textId="77777777" w:rsidR="00BE4EB9" w:rsidRPr="002A06E7" w:rsidRDefault="00BE4EB9" w:rsidP="009B3DBA">
      <w:pPr>
        <w:pStyle w:val="Heading3"/>
      </w:pPr>
      <w:r w:rsidRPr="002A06E7">
        <w:lastRenderedPageBreak/>
        <w:t>Saltair Mudflats</w:t>
      </w:r>
    </w:p>
    <w:p w14:paraId="03434806" w14:textId="2D271799" w:rsidR="00F342AC" w:rsidRPr="002A06E7" w:rsidRDefault="00ED1B0F" w:rsidP="002A06E7">
      <w:r w:rsidRPr="002A06E7">
        <w:t xml:space="preserve">Another major water need on the refuge comes from the saltair mudflats, which encompass 38,064 acres. </w:t>
      </w:r>
      <w:r w:rsidR="00391FE7" w:rsidRPr="002A06E7">
        <w:t>This land use consists of strongly saline soils and is</w:t>
      </w:r>
      <w:r w:rsidR="00D5386D" w:rsidRPr="002A06E7">
        <w:t xml:space="preserve"> nearly barren of vegetation. The two forms of mudflats at the BRMBR are vegetated (31,213 acres) and unvegetated (6,852 acres). </w:t>
      </w:r>
      <w:r w:rsidR="00391FE7" w:rsidRPr="002A06E7">
        <w:t xml:space="preserve">Water needs are negligible for the unvegetated area as it only receives small amounts of sheet water from </w:t>
      </w:r>
      <w:r w:rsidR="007D590B" w:rsidRPr="002A06E7">
        <w:t>snowmelt</w:t>
      </w:r>
      <w:r w:rsidR="00391FE7" w:rsidRPr="002A06E7">
        <w:t xml:space="preserve"> or heavy rainfall events. However, </w:t>
      </w:r>
      <w:r w:rsidR="007D590B" w:rsidRPr="002A06E7">
        <w:t>management of the</w:t>
      </w:r>
      <w:r w:rsidR="005E4F71" w:rsidRPr="002A06E7">
        <w:t xml:space="preserve"> vegetated </w:t>
      </w:r>
      <w:r w:rsidR="007D590B" w:rsidRPr="002A06E7">
        <w:t>mudflats</w:t>
      </w:r>
      <w:r w:rsidR="005E4F71" w:rsidRPr="002A06E7">
        <w:t xml:space="preserve"> </w:t>
      </w:r>
      <w:r w:rsidR="007D590B" w:rsidRPr="002A06E7">
        <w:t>requires the area to be inundated</w:t>
      </w:r>
      <w:r w:rsidR="00391FE7" w:rsidRPr="002A06E7">
        <w:t xml:space="preserve"> </w:t>
      </w:r>
      <w:r w:rsidR="005E4F71" w:rsidRPr="002A06E7">
        <w:t>with up to 2 inches of surface water during seasonal high river flows or heavy precipita</w:t>
      </w:r>
      <w:r w:rsidR="00820546" w:rsidRPr="002A06E7">
        <w:t xml:space="preserve">tion. </w:t>
      </w:r>
    </w:p>
    <w:p w14:paraId="27B7A8DD" w14:textId="66FE74C7" w:rsidR="00730A92" w:rsidRPr="002A06E7" w:rsidRDefault="00730A92" w:rsidP="009B3DBA">
      <w:pPr>
        <w:pStyle w:val="Heading3"/>
      </w:pPr>
      <w:r w:rsidRPr="002A06E7">
        <w:t>Additional Water and Land Uses</w:t>
      </w:r>
    </w:p>
    <w:p w14:paraId="55D8761A" w14:textId="09445ED4" w:rsidR="006470A7" w:rsidRPr="002A06E7" w:rsidRDefault="00730A92" w:rsidP="002A06E7">
      <w:r w:rsidRPr="002A06E7">
        <w:t>While wetlands require the largest quantity of water among the land use types, the BRMBR also has water needs for managing 374 acres of wet meadow, consisting of sedges and rushes, and 45.5 acres of riparian habitat along the stream bank of the Bear River channel.</w:t>
      </w:r>
      <w:r w:rsidR="00A9513D" w:rsidRPr="002A06E7">
        <w:t xml:space="preserve"> The BRMBR also manages </w:t>
      </w:r>
      <w:r w:rsidR="00495307" w:rsidRPr="002A06E7">
        <w:t xml:space="preserve">less </w:t>
      </w:r>
      <w:r w:rsidR="00A9513D" w:rsidRPr="002A06E7">
        <w:t>water dependent areas such as semi-desert alkali knolls (522</w:t>
      </w:r>
      <w:r w:rsidR="00BD4E29" w:rsidRPr="002A06E7">
        <w:t xml:space="preserve"> acres</w:t>
      </w:r>
      <w:r w:rsidR="001F1105" w:rsidRPr="002A06E7">
        <w:t xml:space="preserve">), </w:t>
      </w:r>
      <w:r w:rsidR="00A9513D" w:rsidRPr="002A06E7">
        <w:t>alkali bottoms (973 acres)</w:t>
      </w:r>
      <w:r w:rsidR="001F1105" w:rsidRPr="002A06E7">
        <w:t xml:space="preserve"> and salt meadows (2,625 acres)</w:t>
      </w:r>
      <w:r w:rsidR="00431B8F" w:rsidRPr="002A06E7">
        <w:t xml:space="preserve">. </w:t>
      </w:r>
      <w:r w:rsidR="00BD4E29" w:rsidRPr="002A06E7">
        <w:t xml:space="preserve">Alkali knolls are scattered throughout the landscape of the mudflat habitat as abrupt mounds </w:t>
      </w:r>
      <w:r w:rsidR="001F1105" w:rsidRPr="002A06E7">
        <w:t xml:space="preserve">consisting of forbs, grasses, shrubs, and bare ground. Alkali bottoms consist of similar vegetation while its low-lying characteristic provides nesting for waterfowl species. </w:t>
      </w:r>
      <w:r w:rsidR="00795132" w:rsidRPr="002A06E7">
        <w:t xml:space="preserve">The salt meadows are more heavily vegetated communities that consist of sedges, rushes and saltgrasses. Lastly, </w:t>
      </w:r>
      <w:r w:rsidR="00EB4D65" w:rsidRPr="002A06E7">
        <w:t xml:space="preserve">the 96 miles of </w:t>
      </w:r>
      <w:r w:rsidR="00795132" w:rsidRPr="002A06E7">
        <w:t xml:space="preserve">dikes </w:t>
      </w:r>
      <w:r w:rsidR="00EB4D65" w:rsidRPr="002A06E7">
        <w:t xml:space="preserve">account for 791 acres within the refuge. While dikes have a major role in the impoundment of water with units they also provide a vegetation community, which is dominated by forbs. </w:t>
      </w:r>
    </w:p>
    <w:p w14:paraId="2B7C427E" w14:textId="457E89DF" w:rsidR="000247F6" w:rsidRPr="002A06E7" w:rsidRDefault="00E24A23" w:rsidP="00193E81">
      <w:pPr>
        <w:pStyle w:val="Heading2"/>
      </w:pPr>
      <w:r w:rsidRPr="002A06E7">
        <w:t>BRMBR</w:t>
      </w:r>
      <w:r w:rsidR="004454C6" w:rsidRPr="002A06E7">
        <w:t xml:space="preserve"> </w:t>
      </w:r>
      <w:r w:rsidR="000247F6" w:rsidRPr="002A06E7">
        <w:t>Management Strategies and Con</w:t>
      </w:r>
      <w:r w:rsidR="00C352AB" w:rsidRPr="002A06E7">
        <w:t>s</w:t>
      </w:r>
      <w:r w:rsidR="000247F6" w:rsidRPr="002A06E7">
        <w:t>traints</w:t>
      </w:r>
    </w:p>
    <w:p w14:paraId="6275E30E" w14:textId="0D954AB9" w:rsidR="002558CA" w:rsidRPr="002A06E7" w:rsidRDefault="002558CA" w:rsidP="002A06E7">
      <w:r w:rsidRPr="002A06E7">
        <w:t>Each year the BRMBR develops a Habitat Management Plan that describes how the water will be managed within the wetland units. The decisions are based on the anticipated water supply, which is provided by the annual Natural Reso</w:t>
      </w:r>
      <w:r w:rsidR="002D4E99" w:rsidRPr="002A06E7">
        <w:t>urces Conservation Service (NRCS</w:t>
      </w:r>
      <w:r w:rsidRPr="002A06E7">
        <w:t xml:space="preserve">) water supply outlook. </w:t>
      </w:r>
      <w:r w:rsidR="002D4E99" w:rsidRPr="002A06E7">
        <w:t>The NRCS supplies extensive data in regards to winter snowpack water equivalent, soil moisture, precipitation, and reservoir storage in respect to historical minimums, maximums, and averages. Staff biologists at the BRMBR also use bird survey data with previous water and vegetation management strategies</w:t>
      </w:r>
      <w:r w:rsidR="00696A49" w:rsidRPr="002A06E7">
        <w:t>,</w:t>
      </w:r>
      <w:r w:rsidR="002D4E99" w:rsidRPr="002A06E7">
        <w:t xml:space="preserve"> in what is called adaptive management, </w:t>
      </w:r>
      <w:r w:rsidR="00696A49" w:rsidRPr="002A06E7">
        <w:t>to determine the best strategies.</w:t>
      </w:r>
      <w:r w:rsidR="007B1EC4" w:rsidRPr="002A06E7">
        <w:t xml:space="preserve"> The BRMBR has </w:t>
      </w:r>
      <w:r w:rsidR="00882DF3" w:rsidRPr="002A06E7">
        <w:t>constructed</w:t>
      </w:r>
      <w:r w:rsidR="007B1EC4" w:rsidRPr="002A06E7">
        <w:t xml:space="preserve"> general management goals that the</w:t>
      </w:r>
      <w:r w:rsidR="006E5D5F" w:rsidRPr="002A06E7">
        <w:t xml:space="preserve"> refuge continually</w:t>
      </w:r>
      <w:r w:rsidR="00882DF3" w:rsidRPr="002A06E7">
        <w:t xml:space="preserve"> seeks</w:t>
      </w:r>
      <w:r w:rsidR="007B1EC4" w:rsidRPr="002A06E7">
        <w:t xml:space="preserve"> reach</w:t>
      </w:r>
      <w:r w:rsidR="00882DF3" w:rsidRPr="002A06E7">
        <w:t>. However, the successes of most management goals are</w:t>
      </w:r>
      <w:r w:rsidR="007B1EC4" w:rsidRPr="002A06E7">
        <w:t xml:space="preserve"> dependent on seasonal deliveries. </w:t>
      </w:r>
    </w:p>
    <w:p w14:paraId="43C53F02" w14:textId="5F9ACEEA" w:rsidR="00BE4EB9" w:rsidRPr="002A06E7" w:rsidRDefault="00BE4EB9" w:rsidP="009B3DBA">
      <w:pPr>
        <w:pStyle w:val="Heading3"/>
      </w:pPr>
      <w:r w:rsidRPr="002A06E7">
        <w:t>Wetlands</w:t>
      </w:r>
    </w:p>
    <w:p w14:paraId="5267C7BC" w14:textId="57347F59" w:rsidR="00707727" w:rsidRPr="002A06E7" w:rsidRDefault="00F015A9" w:rsidP="002A06E7">
      <w:r w:rsidRPr="002A06E7">
        <w:t>A major concern in the wetland units is the salinity of the water and soil. Freshwater is essential for maintaining species diversity, germination, growth, and production of aquatic plants. The BRMBR manages salinity levels by f</w:t>
      </w:r>
      <w:r w:rsidR="00BE4EB9" w:rsidRPr="002A06E7">
        <w:t>lushing units</w:t>
      </w:r>
      <w:r w:rsidRPr="002A06E7">
        <w:t xml:space="preserve"> </w:t>
      </w:r>
      <w:r w:rsidR="00C95F22" w:rsidRPr="002A06E7">
        <w:t>with equal inflow and outflow volumes</w:t>
      </w:r>
      <w:r w:rsidRPr="002A06E7">
        <w:t>, m</w:t>
      </w:r>
      <w:r w:rsidR="00BE4EB9" w:rsidRPr="002A06E7">
        <w:t>aintaining water levels</w:t>
      </w:r>
      <w:r w:rsidR="00707727" w:rsidRPr="002A06E7">
        <w:t xml:space="preserve"> to o</w:t>
      </w:r>
      <w:r w:rsidRPr="002A06E7">
        <w:t>ffset evapotranspiration losses, or</w:t>
      </w:r>
      <w:r w:rsidR="00C95F22" w:rsidRPr="002A06E7">
        <w:t xml:space="preserve"> entire unit</w:t>
      </w:r>
      <w:r w:rsidRPr="002A06E7">
        <w:t xml:space="preserve"> d</w:t>
      </w:r>
      <w:r w:rsidR="00BE4EB9" w:rsidRPr="002A06E7">
        <w:t>rawdown</w:t>
      </w:r>
      <w:r w:rsidR="00C95F22" w:rsidRPr="002A06E7">
        <w:t xml:space="preserve">s, which allows salt to wick from the soil and be washed away from the surface upon the net re-flooding cycle. </w:t>
      </w:r>
      <w:r w:rsidR="00F85F6A">
        <w:t xml:space="preserve">Other goals within the wetland units include the management of water clarity, control of aquatic vegetation </w:t>
      </w:r>
      <w:r w:rsidR="00800F15">
        <w:t xml:space="preserve">community composition, control of aquatic invertebrate abundance and diversity, and the maintenance of structures and levees. While not all these goals are dependent on water, </w:t>
      </w:r>
      <w:r w:rsidR="00800F15">
        <w:lastRenderedPageBreak/>
        <w:t xml:space="preserve">most the challenges associated with reaching these goals are due to seasonal availabilities of water. </w:t>
      </w:r>
    </w:p>
    <w:p w14:paraId="690C9E6C" w14:textId="56875B83" w:rsidR="00707727" w:rsidRPr="002A06E7" w:rsidRDefault="00707727" w:rsidP="002A06E7">
      <w:pPr>
        <w:rPr>
          <w:b/>
          <w:i/>
        </w:rPr>
      </w:pPr>
      <w:r w:rsidRPr="002A06E7">
        <w:rPr>
          <w:b/>
          <w:i/>
        </w:rPr>
        <w:t>Constraint</w:t>
      </w:r>
      <w:r w:rsidR="00800F15" w:rsidRPr="002A06E7">
        <w:rPr>
          <w:b/>
          <w:i/>
        </w:rPr>
        <w:t>s</w:t>
      </w:r>
    </w:p>
    <w:p w14:paraId="389EC829" w14:textId="7C0EAFC8" w:rsidR="00707727" w:rsidRPr="002E3900" w:rsidRDefault="00707727" w:rsidP="002A06E7">
      <w:r>
        <w:t>An all too often issue with this strategy is the timing and amount of water from the Bear River. While spring flows often exceed the delivery targets of the refuge, s</w:t>
      </w:r>
      <w:r w:rsidRPr="002E3900">
        <w:t>ummer flows</w:t>
      </w:r>
      <w:r>
        <w:t xml:space="preserve"> </w:t>
      </w:r>
      <w:r w:rsidRPr="002E3900">
        <w:t xml:space="preserve">tend to be too low to maintain desirable pool elevations on constructed units because </w:t>
      </w:r>
      <w:r>
        <w:t>of high</w:t>
      </w:r>
      <w:r w:rsidR="000F6BD6">
        <w:t>er</w:t>
      </w:r>
      <w:r>
        <w:t xml:space="preserve"> net</w:t>
      </w:r>
      <w:r w:rsidRPr="002E3900">
        <w:t xml:space="preserve"> evaporation and </w:t>
      </w:r>
      <w:r>
        <w:t>a reduction in</w:t>
      </w:r>
      <w:r w:rsidRPr="002E3900">
        <w:t xml:space="preserve"> river flow</w:t>
      </w:r>
      <w:r>
        <w:t xml:space="preserve">s due to </w:t>
      </w:r>
      <w:r w:rsidRPr="002E3900">
        <w:t>upstream irrigation demands. (</w:t>
      </w:r>
      <w:r>
        <w:t>US DOI,</w:t>
      </w:r>
      <w:r w:rsidRPr="002E3900">
        <w:t xml:space="preserve"> 2004)</w:t>
      </w:r>
      <w:r w:rsidR="000F6BD6">
        <w:t xml:space="preserve">. Furthermore, the refuge may need to take advantage of high river flows, regardless of the clarity, to meet other management priorities. </w:t>
      </w:r>
    </w:p>
    <w:p w14:paraId="106DD41F" w14:textId="5100E1D1" w:rsidR="00BE4EB9" w:rsidRDefault="00BE4EB9" w:rsidP="009B3DBA">
      <w:pPr>
        <w:pStyle w:val="Heading3"/>
      </w:pPr>
      <w:r w:rsidRPr="002A06E7">
        <w:t>Saltair Mudflat</w:t>
      </w:r>
    </w:p>
    <w:p w14:paraId="46943239" w14:textId="629BFE68" w:rsidR="008611A1" w:rsidRPr="002A06E7" w:rsidRDefault="008611A1" w:rsidP="002A06E7">
      <w:r>
        <w:t xml:space="preserve">The mudflat units are difficult to manage as they are mainly influenced by spring runoff and precipitation events. Thus, often no management action is taken unless river flows are exceptionally high. In which case, </w:t>
      </w:r>
      <w:r w:rsidR="000661C4">
        <w:t xml:space="preserve">habitat can be improved by drawdown of an impounded unit and re-flooding. </w:t>
      </w:r>
    </w:p>
    <w:p w14:paraId="3480A705" w14:textId="77777777" w:rsidR="008611A1" w:rsidRPr="002A06E7" w:rsidRDefault="008611A1" w:rsidP="002A06E7">
      <w:pPr>
        <w:rPr>
          <w:b/>
          <w:i/>
        </w:rPr>
      </w:pPr>
      <w:r w:rsidRPr="002A06E7">
        <w:rPr>
          <w:b/>
          <w:i/>
        </w:rPr>
        <w:t>Constraints</w:t>
      </w:r>
    </w:p>
    <w:p w14:paraId="171E24B2" w14:textId="5388F8BB" w:rsidR="00BE4EB9" w:rsidRPr="002A06E7" w:rsidRDefault="000661C4" w:rsidP="002A06E7">
      <w:r>
        <w:t>As with the constraints of wetland units, the timing and amount of water is key to the management decisions taken for mudflat areas. This includes the possibility of being u</w:t>
      </w:r>
      <w:r w:rsidRPr="002E3900">
        <w:t>nable to re-fill</w:t>
      </w:r>
      <w:r>
        <w:t xml:space="preserve"> a unit</w:t>
      </w:r>
      <w:r w:rsidRPr="002E3900">
        <w:t xml:space="preserve"> due to lack of water or a poor clarity of water upon refill</w:t>
      </w:r>
      <w:r w:rsidR="0038010E">
        <w:t xml:space="preserve"> (US DOI, 2004)</w:t>
      </w:r>
      <w:r w:rsidRPr="002E3900">
        <w:t>.</w:t>
      </w:r>
    </w:p>
    <w:p w14:paraId="3FF3A81E" w14:textId="77777777" w:rsidR="0038010E" w:rsidRPr="002E3900" w:rsidRDefault="0038010E" w:rsidP="009B3DBA">
      <w:pPr>
        <w:pStyle w:val="Heading3"/>
      </w:pPr>
      <w:r w:rsidRPr="002E3900">
        <w:t>Additional Water and Land Uses</w:t>
      </w:r>
    </w:p>
    <w:p w14:paraId="3E679BBB" w14:textId="6BC46498" w:rsidR="00BE4EB9" w:rsidRPr="002A06E7" w:rsidRDefault="0038010E" w:rsidP="002A06E7">
      <w:r w:rsidRPr="002A06E7">
        <w:t>Additional</w:t>
      </w:r>
      <w:r>
        <w:t xml:space="preserve"> regions that are water dependent include the wet meadows and the semi-wet streambanks. The BRMBR manages the wet meadows by maintaining </w:t>
      </w:r>
      <w:r w:rsidR="00BE4EB9" w:rsidRPr="002A06E7">
        <w:t>water supply</w:t>
      </w:r>
      <w:r>
        <w:t xml:space="preserve"> and </w:t>
      </w:r>
      <w:r w:rsidR="007F4AEE">
        <w:t>conducting p</w:t>
      </w:r>
      <w:r w:rsidR="00BE4EB9" w:rsidRPr="002A06E7">
        <w:t>rescribed grazing</w:t>
      </w:r>
      <w:r w:rsidR="007F4AEE">
        <w:t xml:space="preserve">. The major goal of the semi-wet streambanks is to obtain rich native plant communities. </w:t>
      </w:r>
    </w:p>
    <w:p w14:paraId="2FBB7350" w14:textId="77777777" w:rsidR="0038010E" w:rsidRDefault="0038010E" w:rsidP="002A06E7">
      <w:pPr>
        <w:pStyle w:val="ListParagraph"/>
        <w:ind w:firstLine="0"/>
        <w:rPr>
          <w:b/>
          <w:i/>
        </w:rPr>
      </w:pPr>
      <w:r w:rsidRPr="002A06E7">
        <w:rPr>
          <w:b/>
          <w:i/>
        </w:rPr>
        <w:t>Constraints</w:t>
      </w:r>
    </w:p>
    <w:p w14:paraId="6EE670A0" w14:textId="58813C3F" w:rsidR="007F4AEE" w:rsidRDefault="007F4AEE" w:rsidP="002A06E7">
      <w:pPr>
        <w:rPr>
          <w:ins w:id="5" w:author="Bryce Mihalevich" w:date="2016-02-28T12:23:00Z"/>
        </w:rPr>
      </w:pPr>
      <w:r>
        <w:t xml:space="preserve">The major constrains associated with the wet meadows is again the timing and amount of water. </w:t>
      </w:r>
      <w:r w:rsidR="002A06E7">
        <w:t xml:space="preserve">Semi-wet streambanks face a slightly different problem, which is the </w:t>
      </w:r>
      <w:r w:rsidR="006A5114">
        <w:t>prevalence of</w:t>
      </w:r>
      <w:r w:rsidR="002A06E7">
        <w:t xml:space="preserve"> invasive tamarisk</w:t>
      </w:r>
      <w:r w:rsidR="006A5114">
        <w:t xml:space="preserve"> plants</w:t>
      </w:r>
      <w:r w:rsidR="002A06E7">
        <w:t>.</w:t>
      </w:r>
      <w:r w:rsidR="006A5114">
        <w:t xml:space="preserve"> These plants pose </w:t>
      </w:r>
      <w:r w:rsidR="009823DD">
        <w:t xml:space="preserve">an exceptionally higher </w:t>
      </w:r>
      <w:r w:rsidR="006A5114">
        <w:t>demand on water</w:t>
      </w:r>
      <w:r w:rsidR="009823DD">
        <w:t xml:space="preserve"> than native vegetation</w:t>
      </w:r>
      <w:r w:rsidR="006A5114">
        <w:t xml:space="preserve"> and grow in dense thickets with root structures reaching 50 to 100 feet deep. Therefore, tamarisk plants </w:t>
      </w:r>
      <w:r w:rsidR="009823DD">
        <w:t xml:space="preserve">may </w:t>
      </w:r>
      <w:r w:rsidR="006A5114">
        <w:t xml:space="preserve">be </w:t>
      </w:r>
      <w:r w:rsidR="009823DD">
        <w:t>considered</w:t>
      </w:r>
      <w:r w:rsidR="006A5114">
        <w:t xml:space="preserve"> a constraint on water availability. </w:t>
      </w:r>
    </w:p>
    <w:p w14:paraId="58C9A312" w14:textId="77777777" w:rsidR="009B3DBA" w:rsidRPr="002A06E7" w:rsidRDefault="009B3DBA" w:rsidP="009B3DBA">
      <w:pPr>
        <w:pStyle w:val="Heading1"/>
      </w:pPr>
      <w:r w:rsidRPr="002A06E7">
        <w:t>Current Water Challenges</w:t>
      </w:r>
    </w:p>
    <w:p w14:paraId="4A81DDC1" w14:textId="77777777" w:rsidR="009B3DBA" w:rsidRDefault="009B3DBA" w:rsidP="009B3DBA">
      <w:pPr>
        <w:pStyle w:val="NoSpacing"/>
        <w:ind w:firstLine="432"/>
        <w:rPr>
          <w:ins w:id="6" w:author="Bryce Mihalevich" w:date="2016-02-28T12:27:00Z"/>
        </w:rPr>
      </w:pPr>
      <w:r w:rsidRPr="002A06E7">
        <w:t xml:space="preserve">Forecasting the water availability to the BRMBR occurs on an annual basis. Managers at the BRMBR look at current NRCS snow survey data for the Bear River Basin each season to estimate water supply and timing. However, the quantity and timing of water delivered to the BRMBR can still be uncertain each year. Therefore, the refuge uses adaptive management approaches to prioritize wetland units so that it maximizes migratory bird habitat and puts the water rights of the BRMBR to the most critical and beneficial use. </w:t>
      </w:r>
    </w:p>
    <w:p w14:paraId="1CC404E4" w14:textId="77777777" w:rsidR="004B76B9" w:rsidRPr="002A06E7" w:rsidRDefault="004B76B9" w:rsidP="004B76B9">
      <w:r w:rsidRPr="002A06E7">
        <w:t xml:space="preserve">The currently held water rights for the BRMBR were obtained from the “Keeping Wetlands Wet” graduate thesis by Downard. A table including the water source and quantity of these rights, along with the priority date and beneficial use designation is included in the appendix. It is worthy of note that 93% of the flow right in </w:t>
      </w:r>
      <w:r>
        <w:t xml:space="preserve">cubic feet per </w:t>
      </w:r>
      <w:r>
        <w:lastRenderedPageBreak/>
        <w:t>second (</w:t>
      </w:r>
      <w:r w:rsidRPr="002A06E7">
        <w:t>cfs</w:t>
      </w:r>
      <w:r>
        <w:t>)</w:t>
      </w:r>
      <w:r w:rsidRPr="002A06E7">
        <w:t xml:space="preserve"> comes from the Bear River. Therefore, improving flows from the Bear River will be the objective of this evaluation. </w:t>
      </w:r>
    </w:p>
    <w:p w14:paraId="73250462" w14:textId="77777777" w:rsidR="009B3DBA" w:rsidRPr="002A06E7" w:rsidRDefault="009B3DBA" w:rsidP="009B3DBA">
      <w:pPr>
        <w:pStyle w:val="NoSpacing"/>
        <w:ind w:firstLine="432"/>
      </w:pPr>
      <w:r w:rsidRPr="002A06E7">
        <w:t xml:space="preserve">The BRMBR’s primary water right is of 1,000 cfs from the Bear River (UT DWRe, 2010). However, since many user groups in the region made claims to water prior to 1928, the BRMBR is referred to as a junior appropriator, and thus is subject to having their water rights cut off first when shortages occur. In essence, even though the BRMBR has a legal right to 1,000 cfs of water, there is no guarantee water will always be available. Therefore, water security is of great interest for the refuge. </w:t>
      </w:r>
    </w:p>
    <w:p w14:paraId="6E262A8C" w14:textId="77777777" w:rsidR="009B3DBA" w:rsidRPr="002A06E7" w:rsidRDefault="009B3DBA" w:rsidP="009B3DBA">
      <w:pPr>
        <w:pStyle w:val="NoSpacing"/>
        <w:ind w:firstLine="432"/>
      </w:pPr>
      <w:r w:rsidRPr="002A06E7">
        <w:t xml:space="preserve">The security of water to the refuge can depend on proposed or available infrastructure and planning for future demands and forecasted availabilities. The implementation structural or non-structural applications can be used to maintain or increase the security of water but comes as a monetary cost to the refuge or as a social cost of conflict among other water user groups. The socially beneficial but most difficult to achieve outcome is an agreement that enhances each user groups water security. Historically, storage and delivery facilities have been implemented to increase water security and reach a beneficial outcome. However, with regional changes in water demands posed by growing populations and subsequent transitions of agricultural lands to developed urban land, it is important the BRMBR managers effectively optimize their infrastructure and planning procedures to ensure water security for the refuge in the future. Therefore, management alternative must be considered now, before shortages have a detrimental impact on the BRMBR. </w:t>
      </w:r>
    </w:p>
    <w:p w14:paraId="347A743A" w14:textId="341F2734" w:rsidR="009B3DBA" w:rsidRPr="002A06E7" w:rsidRDefault="009B3DBA" w:rsidP="009B3DBA">
      <w:pPr>
        <w:pStyle w:val="NoSpacing"/>
        <w:ind w:firstLine="432"/>
      </w:pPr>
      <w:r w:rsidRPr="002A06E7">
        <w:t>The BRMBR already faces very unreliable flows with its primary source delivering far lower quantities than the refuge needs during the peak irrigation season, which occurs in the late summer months. The supply of water is imperative when addressing wetland issues because water is the dominant factor determining the nature of soil development and the types of plant and animal communities living in the soil and on its surface (US DOI, 2004), which directly affects the habitat of the priority bird species. Thus,</w:t>
      </w:r>
      <w:r w:rsidR="0058439D">
        <w:t xml:space="preserve"> there is a need to investigate</w:t>
      </w:r>
      <w:r w:rsidRPr="002A06E7">
        <w:t xml:space="preserve"> additional management alternatives to improve summer deliveries to more closely meet the water demand in these months.</w:t>
      </w:r>
    </w:p>
    <w:p w14:paraId="3837AD52" w14:textId="34F22C14" w:rsidR="000247F6" w:rsidRPr="002A06E7" w:rsidRDefault="002873BC" w:rsidP="002A06E7">
      <w:pPr>
        <w:pStyle w:val="Heading1"/>
      </w:pPr>
      <w:r w:rsidRPr="002A06E7">
        <w:t>Quantitative Metrics</w:t>
      </w:r>
      <w:r w:rsidR="00E24A23" w:rsidRPr="002A06E7">
        <w:t xml:space="preserve"> for Evaluating Alternatives</w:t>
      </w:r>
    </w:p>
    <w:p w14:paraId="7BDF42C1" w14:textId="404D47C6" w:rsidR="002873BC" w:rsidRPr="002A06E7" w:rsidRDefault="00E24A23" w:rsidP="002A06E7">
      <w:r w:rsidRPr="002A06E7">
        <w:t xml:space="preserve">There are many variables of concern in management of ideal summer habitat for the priority species, including water volumes, </w:t>
      </w:r>
      <w:r w:rsidR="00205695" w:rsidRPr="002A06E7">
        <w:t>water quality</w:t>
      </w:r>
      <w:r w:rsidR="00716674" w:rsidRPr="002A06E7">
        <w:t xml:space="preserve"> (salinity and stagnation), </w:t>
      </w:r>
      <w:r w:rsidR="00205695" w:rsidRPr="002A06E7">
        <w:t>vegetation</w:t>
      </w:r>
      <w:r w:rsidR="00716674" w:rsidRPr="002A06E7">
        <w:t>, invertebrates,</w:t>
      </w:r>
      <w:r w:rsidR="00205695" w:rsidRPr="002A06E7">
        <w:t xml:space="preserve"> and invasive species management. However, most of these </w:t>
      </w:r>
      <w:r w:rsidR="00DB6507" w:rsidRPr="002A06E7">
        <w:t xml:space="preserve">parameters depend on </w:t>
      </w:r>
      <w:r w:rsidR="00205695" w:rsidRPr="002A06E7">
        <w:t xml:space="preserve">water quantity, meaning that successful management of the many important </w:t>
      </w:r>
      <w:r w:rsidR="00DB6507" w:rsidRPr="002A06E7">
        <w:t xml:space="preserve">habitat </w:t>
      </w:r>
      <w:r w:rsidR="00205695" w:rsidRPr="002A06E7">
        <w:t>variables is greatly enhanced when there is no shortage of available water. Additionally, water quantity is much easier to quantify than the other quality and habitat parameters</w:t>
      </w:r>
      <w:r w:rsidR="00716674" w:rsidRPr="002A06E7">
        <w:t>, and will be easily integrated into the WEAP model</w:t>
      </w:r>
      <w:r w:rsidR="00205695" w:rsidRPr="002A06E7">
        <w:t xml:space="preserve">. Therefore, </w:t>
      </w:r>
      <w:r w:rsidR="00716674" w:rsidRPr="002A06E7">
        <w:t xml:space="preserve">our evaluation will focus on water volume, specifically in achieving deliveries equal to or greater than the summer water delivery targets. </w:t>
      </w:r>
      <w:r w:rsidR="00720DB5" w:rsidRPr="002A06E7">
        <w:t xml:space="preserve">This can be done at </w:t>
      </w:r>
      <w:r w:rsidR="00716674" w:rsidRPr="002A06E7">
        <w:t>various</w:t>
      </w:r>
      <w:r w:rsidR="00720DB5" w:rsidRPr="002A06E7">
        <w:t xml:space="preserve"> time steps, including annual, monthly, and potentially even weekly </w:t>
      </w:r>
      <w:r w:rsidR="00DB6507" w:rsidRPr="002A06E7">
        <w:t xml:space="preserve">or daily </w:t>
      </w:r>
      <w:r w:rsidR="00720DB5" w:rsidRPr="002A06E7">
        <w:t>basis</w:t>
      </w:r>
      <w:r w:rsidR="00DB6507" w:rsidRPr="002A06E7">
        <w:t xml:space="preserve"> because of the proximity of the USGS “Bear River Near Corinne” stream gage station just upstream on the Bear River before the diversion to the refuge</w:t>
      </w:r>
      <w:r w:rsidR="00600C08" w:rsidRPr="002A06E7">
        <w:t xml:space="preserve"> (USGS, 2016)</w:t>
      </w:r>
      <w:r w:rsidR="00DB6507" w:rsidRPr="002A06E7">
        <w:t xml:space="preserve">. </w:t>
      </w:r>
      <w:r w:rsidR="00716674" w:rsidRPr="002A06E7">
        <w:t xml:space="preserve">The ability of various alternative structural and non-structural management strategies to meet these targets will be determined using </w:t>
      </w:r>
      <w:r w:rsidR="00306606">
        <w:t>a couple of</w:t>
      </w:r>
      <w:r w:rsidR="0058439D">
        <w:t xml:space="preserve"> </w:t>
      </w:r>
      <w:r w:rsidR="00306606">
        <w:t xml:space="preserve">the following </w:t>
      </w:r>
      <w:r w:rsidR="00716674" w:rsidRPr="002A06E7">
        <w:t>quantitative metrics</w:t>
      </w:r>
      <w:r w:rsidR="00306606">
        <w:t xml:space="preserve">: </w:t>
      </w:r>
      <w:r w:rsidR="00DB6507" w:rsidRPr="002A06E7">
        <w:t xml:space="preserve">reliability, resilience, </w:t>
      </w:r>
      <w:r w:rsidR="00DB6507" w:rsidRPr="002A06E7">
        <w:lastRenderedPageBreak/>
        <w:t>vulnerability</w:t>
      </w:r>
      <w:r w:rsidR="00716674" w:rsidRPr="002A06E7">
        <w:t xml:space="preserve">, </w:t>
      </w:r>
      <w:r w:rsidR="00DB6507" w:rsidRPr="002A06E7">
        <w:t>shortage cost (in terms of habitat value)</w:t>
      </w:r>
      <w:r w:rsidR="00716674" w:rsidRPr="002A06E7">
        <w:t>, and firm yield</w:t>
      </w:r>
      <w:r w:rsidR="00DB6507" w:rsidRPr="002A06E7">
        <w:t xml:space="preserve"> </w:t>
      </w:r>
      <w:r w:rsidR="00E72A70" w:rsidRPr="002A06E7">
        <w:t>(Loucks, 2005)</w:t>
      </w:r>
      <w:r w:rsidR="00DB6507" w:rsidRPr="002A06E7">
        <w:t xml:space="preserve">. </w:t>
      </w:r>
      <w:r w:rsidR="00C33FF7" w:rsidRPr="002A06E7">
        <w:t xml:space="preserve">The use of a “wetland performance metric” which quantifies habitat health as a function of water deliveries using the SWAMPS model, will be considered (Rosenberg). </w:t>
      </w:r>
    </w:p>
    <w:p w14:paraId="3F10E9B0" w14:textId="2FA76367" w:rsidR="002873BC" w:rsidRPr="002A06E7" w:rsidRDefault="002873BC" w:rsidP="002A06E7">
      <w:pPr>
        <w:pStyle w:val="Heading1"/>
      </w:pPr>
      <w:r w:rsidRPr="002A06E7">
        <w:t xml:space="preserve">Proposed </w:t>
      </w:r>
      <w:r w:rsidR="000D6B1F" w:rsidRPr="002A06E7">
        <w:t xml:space="preserve">Structural and Non-Structural </w:t>
      </w:r>
      <w:r w:rsidRPr="002A06E7">
        <w:t>Management Alternatives</w:t>
      </w:r>
    </w:p>
    <w:p w14:paraId="09A1C2F3" w14:textId="6FAAD850" w:rsidR="000D6B1F" w:rsidRPr="002A06E7" w:rsidRDefault="000D6B1F" w:rsidP="002A06E7">
      <w:r w:rsidRPr="002A06E7">
        <w:t>There are many structural and non-structural alternative management strategies that could be employed to improve summer deliveries</w:t>
      </w:r>
      <w:r w:rsidR="00E24A23" w:rsidRPr="002A06E7">
        <w:t>.</w:t>
      </w:r>
      <w:r w:rsidRPr="002A06E7">
        <w:t xml:space="preserve"> An explanation of our top three is given below, along with a discussion as to why they are the preferred alternatives. </w:t>
      </w:r>
    </w:p>
    <w:p w14:paraId="736864E7" w14:textId="553DDC38" w:rsidR="000D6B1F" w:rsidRPr="002A06E7" w:rsidRDefault="000D6B1F" w:rsidP="002A06E7">
      <w:pPr>
        <w:pStyle w:val="Heading2"/>
      </w:pPr>
      <w:r w:rsidRPr="002A06E7">
        <w:t>Structural Alternatives</w:t>
      </w:r>
    </w:p>
    <w:p w14:paraId="35C1CA3A" w14:textId="5C3F142C" w:rsidR="006470A7" w:rsidRPr="002A06E7" w:rsidRDefault="000D6B1F" w:rsidP="002A06E7">
      <w:pPr>
        <w:pStyle w:val="Heading3"/>
      </w:pPr>
      <w:r w:rsidRPr="002A06E7">
        <w:t xml:space="preserve">Purchasing storage rights to a proposed upstream reservoir </w:t>
      </w:r>
    </w:p>
    <w:p w14:paraId="7AF5CA93" w14:textId="31607687" w:rsidR="000D6B1F" w:rsidRPr="002A06E7" w:rsidRDefault="00B7070D" w:rsidP="002A06E7">
      <w:r w:rsidRPr="002A06E7">
        <w:t xml:space="preserve">There have been numerous </w:t>
      </w:r>
      <w:r w:rsidR="00526348" w:rsidRPr="002A06E7">
        <w:t>proposals</w:t>
      </w:r>
      <w:r w:rsidRPr="002A06E7">
        <w:t xml:space="preserve"> by the Utah Division of Water Resources </w:t>
      </w:r>
      <w:r w:rsidR="00976540" w:rsidRPr="002A06E7">
        <w:t xml:space="preserve">(UDWR) </w:t>
      </w:r>
      <w:r w:rsidRPr="002A06E7">
        <w:t xml:space="preserve">to develop storage capacity on the Bear River. </w:t>
      </w:r>
      <w:r w:rsidR="00526348" w:rsidRPr="002A06E7">
        <w:t xml:space="preserve">The Bear River Development Act, passed by the Utah State Legislature in 1991, gives four development approaches to increasing the available supply of the Bear River, one of which is building a new reservoir in the Bear River Basin. </w:t>
      </w:r>
      <w:r w:rsidR="00B37465" w:rsidRPr="002A06E7">
        <w:t xml:space="preserve">The plan estimates that there are currently 250,000 acre-feet of Bear River water that remains to be developed, and of this nearly 190,000 acre-feet will require new storage. </w:t>
      </w:r>
      <w:r w:rsidR="007151BF" w:rsidRPr="002A06E7">
        <w:t>The plan also states that the BRMBR has expressed interest in enlarging Hyrum Reservoir in the southern part of Cache Valley (</w:t>
      </w:r>
      <w:r w:rsidR="00976540" w:rsidRPr="002A06E7">
        <w:t>Bear River Plan</w:t>
      </w:r>
      <w:r w:rsidR="007151BF" w:rsidRPr="002A06E7">
        <w:t xml:space="preserve">, 2004). Enlarging Hyrum Reservoir, as well as assessing storage in other proposed reservoir locations, will be modeled as the primary structural management alternative. </w:t>
      </w:r>
    </w:p>
    <w:p w14:paraId="33D12CAD" w14:textId="77777777" w:rsidR="00B7070D" w:rsidRPr="002A06E7" w:rsidRDefault="00B7070D" w:rsidP="002A06E7"/>
    <w:p w14:paraId="7AABB68C" w14:textId="14BB49DE" w:rsidR="00B7070D" w:rsidRPr="002A06E7" w:rsidRDefault="00B7070D" w:rsidP="002A06E7">
      <w:pPr>
        <w:pStyle w:val="Heading3"/>
      </w:pPr>
      <w:r w:rsidRPr="002A06E7">
        <w:t xml:space="preserve">Aquifer storage and recovery </w:t>
      </w:r>
    </w:p>
    <w:p w14:paraId="700D7FAB" w14:textId="11B47961" w:rsidR="00B7070D" w:rsidRPr="002A06E7" w:rsidRDefault="00976540" w:rsidP="002A06E7">
      <w:r w:rsidRPr="002A06E7">
        <w:t>Aquifer storage and recovery (ASR) has been proposed by the UDWR as a means of meeting future water demands in the Bear River Basin. ASR uses surplus water in wet periods to recharge groundwater aquifers (artificial recharge), which can then be pumped in dry periods when surface flows are low (</w:t>
      </w:r>
      <w:r w:rsidR="009478CD" w:rsidRPr="002A06E7">
        <w:t xml:space="preserve">USGS Aquifer Storage and Recovery). The feasibility of employing this method is site specific and must take into account numerous legal and hydrogeological considerations. Use of this method for improving water deliveries to the BRMBR may be a viable and promising option, but the practicality of it will require further investigation.   </w:t>
      </w:r>
    </w:p>
    <w:p w14:paraId="7097010B" w14:textId="058548C3" w:rsidR="001178A7" w:rsidRPr="002A06E7" w:rsidRDefault="000D6B1F" w:rsidP="002A06E7">
      <w:pPr>
        <w:pStyle w:val="Heading3"/>
      </w:pPr>
      <w:r w:rsidRPr="002A06E7">
        <w:t>Onsite storage of spring excess flows</w:t>
      </w:r>
    </w:p>
    <w:p w14:paraId="1385744F" w14:textId="74E743C8" w:rsidR="006470A7" w:rsidRPr="002A06E7" w:rsidRDefault="009478CD" w:rsidP="002A06E7">
      <w:r w:rsidRPr="002A06E7">
        <w:t xml:space="preserve">The refuge typically has more delivery rights in the spring than it needs to meet its target flows. The current water right from the Bear River is 1,000 cfs (61,488 acre-feet/month) but </w:t>
      </w:r>
      <w:r w:rsidR="00F271AA" w:rsidRPr="002A06E7">
        <w:t xml:space="preserve">only in the month of May does its demand come close to meeting that volume. A </w:t>
      </w:r>
      <w:r w:rsidR="00B93AB7">
        <w:t>table of the monthly demands</w:t>
      </w:r>
      <w:r w:rsidR="00F271AA" w:rsidRPr="002A06E7">
        <w:t xml:space="preserve"> is included in the </w:t>
      </w:r>
      <w:r w:rsidR="002E2FE0" w:rsidRPr="002A06E7">
        <w:fldChar w:fldCharType="begin"/>
      </w:r>
      <w:r w:rsidR="002E2FE0" w:rsidRPr="002A06E7">
        <w:instrText xml:space="preserve"> REF _Ref444347681 \h  \* MERGEFORMAT </w:instrText>
      </w:r>
      <w:r w:rsidR="002E2FE0" w:rsidRPr="002A06E7">
        <w:fldChar w:fldCharType="separate"/>
      </w:r>
      <w:r w:rsidR="002E2FE0" w:rsidRPr="002A06E7">
        <w:t xml:space="preserve">Table </w:t>
      </w:r>
      <w:r w:rsidR="002E2FE0" w:rsidRPr="002A06E7">
        <w:rPr>
          <w:noProof/>
        </w:rPr>
        <w:t>2</w:t>
      </w:r>
      <w:r w:rsidR="002E2FE0" w:rsidRPr="002A06E7">
        <w:fldChar w:fldCharType="end"/>
      </w:r>
      <w:r w:rsidR="002E2FE0" w:rsidRPr="002A06E7">
        <w:rPr>
          <w:b/>
        </w:rPr>
        <w:t xml:space="preserve"> </w:t>
      </w:r>
      <w:r w:rsidR="00F271AA" w:rsidRPr="002A06E7">
        <w:t xml:space="preserve">in the appendix. </w:t>
      </w:r>
      <w:r w:rsidR="00CE15CA" w:rsidRPr="002A06E7">
        <w:t xml:space="preserve">As calculated from the table, if the BRMBR were able to divert the entirety of their 1,000 cfs right, they would divert a total of 737,856 ac-ft/year. However, their monthly demands only add up to 431,541 ac-ft/year, a difference of 306,315 ac-ft. If even a portion of this could be stored onsite in raised basins it could work towards decreasing the summer shortage. The feasibility of this management approach will be assessed. </w:t>
      </w:r>
    </w:p>
    <w:p w14:paraId="55573B77" w14:textId="6545180F" w:rsidR="001178A7" w:rsidRPr="002A06E7" w:rsidRDefault="001178A7" w:rsidP="002A06E7">
      <w:pPr>
        <w:pStyle w:val="Heading2"/>
      </w:pPr>
      <w:r w:rsidRPr="002A06E7">
        <w:lastRenderedPageBreak/>
        <w:t>Non-Structural</w:t>
      </w:r>
      <w:r w:rsidR="000D6B1F" w:rsidRPr="002A06E7">
        <w:t xml:space="preserve"> Alternatives</w:t>
      </w:r>
    </w:p>
    <w:p w14:paraId="50301E90" w14:textId="44427E96" w:rsidR="00F316F5" w:rsidRPr="002A06E7" w:rsidRDefault="00EB13B8" w:rsidP="002A06E7">
      <w:r w:rsidRPr="002A06E7">
        <w:t xml:space="preserve">Non-structural alternatives to meeting the water delivery targets can be a cost and socio-economically beneficial alternative to structural options. </w:t>
      </w:r>
      <w:r w:rsidR="00FB7F30" w:rsidRPr="002A06E7">
        <w:t xml:space="preserve">One </w:t>
      </w:r>
      <w:r w:rsidRPr="002A06E7">
        <w:t xml:space="preserve">such </w:t>
      </w:r>
      <w:r w:rsidR="00FB7F30" w:rsidRPr="002A06E7">
        <w:t>viable alternative</w:t>
      </w:r>
      <w:r w:rsidRPr="002A06E7">
        <w:t xml:space="preserve"> </w:t>
      </w:r>
      <w:r w:rsidR="00FB7F30" w:rsidRPr="002A06E7">
        <w:t>is</w:t>
      </w:r>
      <w:r w:rsidRPr="002A06E7">
        <w:t xml:space="preserve"> explained below.</w:t>
      </w:r>
      <w:r w:rsidR="00FB7F30" w:rsidRPr="002A06E7">
        <w:t xml:space="preserve"> The </w:t>
      </w:r>
      <w:r w:rsidR="00D11581" w:rsidRPr="002A06E7">
        <w:t>acquisition of additional water rights was deemed a non-feasible solution</w:t>
      </w:r>
      <w:r w:rsidR="000740FB" w:rsidRPr="002A06E7">
        <w:t xml:space="preserve"> for this evaluation</w:t>
      </w:r>
      <w:r w:rsidR="00D11581" w:rsidRPr="002A06E7">
        <w:t xml:space="preserve">, due to </w:t>
      </w:r>
      <w:r w:rsidR="000740FB" w:rsidRPr="002A06E7">
        <w:t xml:space="preserve">past conflicts (and associated distrust), that arose when the refuge once sought to acquire more water via a federal reserved water right claim (Downard, 2014). </w:t>
      </w:r>
    </w:p>
    <w:p w14:paraId="6C876595" w14:textId="772EECCF" w:rsidR="00B37465" w:rsidRPr="002A06E7" w:rsidRDefault="0095247C" w:rsidP="002A06E7">
      <w:pPr>
        <w:pStyle w:val="Heading3"/>
      </w:pPr>
      <w:r w:rsidRPr="002A06E7">
        <w:t>Agricultural Easements</w:t>
      </w:r>
    </w:p>
    <w:p w14:paraId="659D7DC0" w14:textId="3D448CE3" w:rsidR="00EB13B8" w:rsidRPr="002A06E7" w:rsidRDefault="00EB13B8" w:rsidP="002A06E7">
      <w:r w:rsidRPr="002A06E7">
        <w:t xml:space="preserve">One of the primary sources of the water that is delivered to the BRMBR in the summer months actually comes from return flows from irrigation. As agricultural land is transitioned to municipal development the water demand shifts from summer irrigation to year-round household and commercial use, </w:t>
      </w:r>
      <w:r w:rsidR="0095247C" w:rsidRPr="002A06E7">
        <w:t xml:space="preserve">smoothing out the return flow/discharge hydrograph and </w:t>
      </w:r>
      <w:r w:rsidRPr="002A06E7">
        <w:t xml:space="preserve">decreasing </w:t>
      </w:r>
      <w:r w:rsidR="0095247C" w:rsidRPr="002A06E7">
        <w:t xml:space="preserve">summer </w:t>
      </w:r>
      <w:r w:rsidRPr="002A06E7">
        <w:t xml:space="preserve">return flows. This important fact links the success of the summer flows to the refuge to agriculture, creating incentive for BRMBR managers to “communicate with other users about their water use plans and the refuge’s needs during this critical season” (Downard, 2014). Creating support for the continued role of agriculture in the region, whether via social support networks or </w:t>
      </w:r>
      <w:r w:rsidR="0095247C" w:rsidRPr="002A06E7">
        <w:t xml:space="preserve">creating </w:t>
      </w:r>
      <w:r w:rsidRPr="002A06E7">
        <w:t xml:space="preserve">economically lucrative </w:t>
      </w:r>
      <w:r w:rsidR="0095247C" w:rsidRPr="002A06E7">
        <w:t>agricultural</w:t>
      </w:r>
      <w:r w:rsidRPr="002A06E7">
        <w:t xml:space="preserve"> easements</w:t>
      </w:r>
      <w:r w:rsidR="0095247C" w:rsidRPr="002A06E7">
        <w:t xml:space="preserve"> for farmers</w:t>
      </w:r>
      <w:r w:rsidRPr="002A06E7">
        <w:t xml:space="preserve">, could be both a short and long term means of </w:t>
      </w:r>
      <w:r w:rsidR="0095247C" w:rsidRPr="002A06E7">
        <w:t xml:space="preserve">ensuring some, albeit maybe small, quantity of summer flows. For this evaluation, we will consider modelling the impact of agricultural easements, and their role in maintaining summer irrigation return flows. </w:t>
      </w:r>
    </w:p>
    <w:p w14:paraId="7D089F44" w14:textId="788F9A99" w:rsidR="000247F6" w:rsidRPr="002A06E7" w:rsidRDefault="00E268A8" w:rsidP="002A06E7">
      <w:pPr>
        <w:pStyle w:val="Heading1"/>
      </w:pPr>
      <w:r w:rsidRPr="002A06E7">
        <w:t>Findings to Date and Future Steps</w:t>
      </w:r>
    </w:p>
    <w:p w14:paraId="26B08C78" w14:textId="7ECDD5AB" w:rsidR="00FC0744" w:rsidRPr="002A06E7" w:rsidRDefault="00FC0744" w:rsidP="002A06E7">
      <w:pPr>
        <w:pStyle w:val="Heading2"/>
      </w:pPr>
      <w:r w:rsidRPr="002A06E7">
        <w:t>Major Findings to Date</w:t>
      </w:r>
    </w:p>
    <w:p w14:paraId="31B29399" w14:textId="67C4DF6A" w:rsidR="00A61322" w:rsidRPr="002A06E7" w:rsidRDefault="00A61322" w:rsidP="002A06E7">
      <w:r w:rsidRPr="002A06E7">
        <w:t xml:space="preserve">The BRMBR </w:t>
      </w:r>
      <w:r w:rsidR="000813CF" w:rsidRPr="002A06E7">
        <w:t xml:space="preserve">and its water needs </w:t>
      </w:r>
      <w:r w:rsidRPr="002A06E7">
        <w:t>ha</w:t>
      </w:r>
      <w:r w:rsidR="000813CF" w:rsidRPr="002A06E7">
        <w:t>ve</w:t>
      </w:r>
      <w:r w:rsidRPr="002A06E7">
        <w:t xml:space="preserve"> </w:t>
      </w:r>
      <w:r w:rsidR="000813CF" w:rsidRPr="002A06E7">
        <w:t xml:space="preserve">a plethora of documentation available, from doctoral dissertations to River Basin planning documents. </w:t>
      </w:r>
      <w:r w:rsidR="00306606">
        <w:t>Due to t</w:t>
      </w:r>
      <w:r w:rsidR="000B2CD4" w:rsidRPr="002A06E7">
        <w:t>he combination of being</w:t>
      </w:r>
      <w:r w:rsidR="000813CF" w:rsidRPr="002A06E7">
        <w:t xml:space="preserve"> a junior water right holder, </w:t>
      </w:r>
      <w:r w:rsidR="000B2CD4" w:rsidRPr="002A06E7">
        <w:t xml:space="preserve">its location in the watershed, </w:t>
      </w:r>
      <w:r w:rsidR="000813CF" w:rsidRPr="002A06E7">
        <w:t xml:space="preserve">and the complexity of habitat that it contains, it has had many challenges in meeting water delivery targets deemed necessary </w:t>
      </w:r>
      <w:r w:rsidR="00306606">
        <w:t>for successful summer habitat</w:t>
      </w:r>
      <w:r w:rsidR="000B2CD4" w:rsidRPr="002A06E7">
        <w:t>.</w:t>
      </w:r>
      <w:r w:rsidR="000813CF" w:rsidRPr="002A06E7">
        <w:t xml:space="preserve"> It has therefore proved to be an interesting </w:t>
      </w:r>
      <w:r w:rsidR="000B2CD4" w:rsidRPr="002A06E7">
        <w:t xml:space="preserve">subject for our evaluation. We have mostly collected the pertinent background information and formal documentation to conduct our evaluation. This report contains a summary of what we have found and learned thus far. </w:t>
      </w:r>
    </w:p>
    <w:p w14:paraId="5E09AC7C" w14:textId="25BE7351" w:rsidR="00FC0744" w:rsidRPr="002A06E7" w:rsidRDefault="00FC0744" w:rsidP="002A06E7">
      <w:pPr>
        <w:pStyle w:val="Heading2"/>
      </w:pPr>
      <w:r w:rsidRPr="002A06E7">
        <w:t>Continuation of this Work</w:t>
      </w:r>
    </w:p>
    <w:p w14:paraId="4E414DF7" w14:textId="2F2D4392" w:rsidR="00DF50BD" w:rsidRPr="002A06E7" w:rsidRDefault="000B2CD4" w:rsidP="002A06E7">
      <w:r w:rsidRPr="002A06E7">
        <w:t xml:space="preserve">The next step for our group will be to narrow-in on defining exactly how we will measure the quantitative metrics used in our evaluation. Details regarding how we will go about data collection, reasonable assumptions we will need to make, clearly defining our performance metrics, and the practicality of our suggested management strategies will need to be refined. We will also need to assess how well the aforementioned metrics will integrate into the WEAP model. Then, we will narrow our selection to </w:t>
      </w:r>
      <w:r w:rsidR="00306606">
        <w:t xml:space="preserve">one to </w:t>
      </w:r>
      <w:r w:rsidRPr="002A06E7">
        <w:t xml:space="preserve">three proposed structural and/or non-structural alternatives and begin to integrate them into the WEAP model. As we proceed we will continually update this progress report with our improvements and findings, as well as receive peer-reviewed feedback on our report. </w:t>
      </w:r>
      <w:r w:rsidR="001B4CA1" w:rsidRPr="002A06E7">
        <w:t xml:space="preserve">The final product of our efforts will be a professional grade paper which explains critical </w:t>
      </w:r>
      <w:r w:rsidR="001B4CA1" w:rsidRPr="002A06E7">
        <w:lastRenderedPageBreak/>
        <w:t>issues and challenges faced by a river basin stakeholder, explains the creation of performance metrics to evaluate its current operation, and then proposes a few structural and non-structural alternatives to improv</w:t>
      </w:r>
      <w:r w:rsidR="00306606">
        <w:t>e</w:t>
      </w:r>
      <w:r w:rsidR="001B4CA1" w:rsidRPr="002A06E7">
        <w:t xml:space="preserve"> its operation and analyz</w:t>
      </w:r>
      <w:r w:rsidR="00306606">
        <w:t>es</w:t>
      </w:r>
      <w:r w:rsidR="001B4CA1" w:rsidRPr="002A06E7">
        <w:t xml:space="preserve"> the</w:t>
      </w:r>
      <w:r w:rsidR="00306606">
        <w:t xml:space="preserve"> </w:t>
      </w:r>
      <w:r w:rsidR="001B4CA1" w:rsidRPr="002A06E7">
        <w:t>alternatives w</w:t>
      </w:r>
      <w:r w:rsidR="00306606">
        <w:t xml:space="preserve">ith the said metrics. Hopefully, this report </w:t>
      </w:r>
      <w:r w:rsidR="001B4CA1" w:rsidRPr="002A06E7">
        <w:t>will serve as a us</w:t>
      </w:r>
      <w:r w:rsidR="00306606">
        <w:t>eful document to the stakeholder, the BRMBR</w:t>
      </w:r>
      <w:r w:rsidR="001B4CA1" w:rsidRPr="002A06E7">
        <w:t xml:space="preserve">, as well as </w:t>
      </w:r>
      <w:r w:rsidR="00306606">
        <w:t xml:space="preserve">be </w:t>
      </w:r>
      <w:r w:rsidR="001B4CA1" w:rsidRPr="002A06E7">
        <w:t xml:space="preserve">an educational resource for students involved in river basin/watershed planning and management.  </w:t>
      </w:r>
    </w:p>
    <w:p w14:paraId="4865D177" w14:textId="77777777" w:rsidR="000B2CD4" w:rsidRPr="002A06E7" w:rsidRDefault="000B2CD4" w:rsidP="002A06E7"/>
    <w:p w14:paraId="05219F98" w14:textId="77777777" w:rsidR="000B2CD4" w:rsidRPr="002A06E7" w:rsidRDefault="000B2CD4" w:rsidP="002A06E7">
      <w:pPr>
        <w:sectPr w:rsidR="000B2CD4" w:rsidRPr="002A06E7" w:rsidSect="006F550D">
          <w:headerReference w:type="even" r:id="rId14"/>
          <w:headerReference w:type="default" r:id="rId15"/>
          <w:pgSz w:w="12240" w:h="15840"/>
          <w:pgMar w:top="1440" w:right="1800" w:bottom="1440" w:left="1800" w:header="720" w:footer="720" w:gutter="0"/>
          <w:cols w:space="720"/>
          <w:docGrid w:linePitch="360"/>
        </w:sectPr>
      </w:pPr>
    </w:p>
    <w:p w14:paraId="59B56ED3" w14:textId="3117D62E" w:rsidR="002E2FE0" w:rsidRPr="002A06E7" w:rsidRDefault="00225CFB" w:rsidP="00306606">
      <w:pPr>
        <w:pStyle w:val="Heading1"/>
        <w:numPr>
          <w:ilvl w:val="0"/>
          <w:numId w:val="0"/>
        </w:numPr>
        <w:ind w:left="432" w:hanging="432"/>
      </w:pPr>
      <w:r w:rsidRPr="002A06E7">
        <w:lastRenderedPageBreak/>
        <w:t>References</w:t>
      </w:r>
      <w:r w:rsidR="00DF50BD" w:rsidRPr="002A06E7">
        <w:t xml:space="preserve"> </w:t>
      </w:r>
    </w:p>
    <w:p w14:paraId="7685F481" w14:textId="77777777" w:rsidR="00306606" w:rsidRDefault="00306606" w:rsidP="00E44934">
      <w:pPr>
        <w:ind w:left="720" w:hanging="720"/>
        <w:rPr>
          <w:i/>
          <w:iCs/>
        </w:rPr>
      </w:pPr>
    </w:p>
    <w:p w14:paraId="74B8F50A" w14:textId="77777777" w:rsidR="00C33FF7" w:rsidRPr="002A06E7" w:rsidRDefault="00C33FF7" w:rsidP="00E44934">
      <w:pPr>
        <w:ind w:left="720" w:hanging="720"/>
      </w:pPr>
      <w:r w:rsidRPr="002A06E7">
        <w:rPr>
          <w:i/>
          <w:iCs/>
        </w:rPr>
        <w:t>Bear River Basin: Planning for the Future</w:t>
      </w:r>
      <w:r w:rsidRPr="002A06E7">
        <w:t xml:space="preserve"> (Rep.). (2004). Retrieved February 27, 2016, from Division of Water Resouces website: </w:t>
      </w:r>
      <w:r w:rsidRPr="00F6697E">
        <w:rPr>
          <w:u w:val="single"/>
        </w:rPr>
        <w:t>www.water.utah.gov</w:t>
      </w:r>
    </w:p>
    <w:p w14:paraId="7A9A9871" w14:textId="77777777" w:rsidR="00C33FF7" w:rsidRPr="002A06E7" w:rsidRDefault="00C33FF7" w:rsidP="00E44934">
      <w:pPr>
        <w:ind w:left="720" w:hanging="720"/>
      </w:pPr>
    </w:p>
    <w:p w14:paraId="12BDE083" w14:textId="77777777" w:rsidR="00C33FF7" w:rsidRPr="002A06E7" w:rsidRDefault="00C33FF7" w:rsidP="00E44934">
      <w:pPr>
        <w:ind w:left="720" w:hanging="720"/>
      </w:pPr>
      <w:r w:rsidRPr="002A06E7">
        <w:t>Downard, R., Joanna, E., &amp; Karin, K. (2014). </w:t>
      </w:r>
      <w:r w:rsidRPr="002A06E7">
        <w:rPr>
          <w:i/>
        </w:rPr>
        <w:t>Adaptive wetland management in an uncertain and changing arid environment</w:t>
      </w:r>
      <w:r w:rsidRPr="002A06E7">
        <w:t> (Vol. 19, Tech.). Ecology and Society.</w:t>
      </w:r>
    </w:p>
    <w:p w14:paraId="7ADF849E" w14:textId="77777777" w:rsidR="00526348" w:rsidRPr="002A06E7" w:rsidRDefault="00526348" w:rsidP="00E44934">
      <w:pPr>
        <w:ind w:left="720" w:hanging="720"/>
      </w:pPr>
    </w:p>
    <w:p w14:paraId="3D7336E5" w14:textId="0703B818" w:rsidR="00E72A70" w:rsidRPr="00F6697E" w:rsidRDefault="00E72A70" w:rsidP="00E44934">
      <w:pPr>
        <w:ind w:left="720" w:hanging="720"/>
      </w:pPr>
      <w:r w:rsidRPr="002A06E7">
        <w:t xml:space="preserve">Loucks, D. P. (2005). Performance Criteria. In Water Resources Systems Planning and Management: An Introduction to Methods, Models and Applications (pp. 293-321). Paris: </w:t>
      </w:r>
      <w:r w:rsidRPr="00F6697E">
        <w:t>UNESCO.</w:t>
      </w:r>
    </w:p>
    <w:p w14:paraId="080DB388" w14:textId="77777777" w:rsidR="00E72A70" w:rsidRPr="00F6697E" w:rsidRDefault="00E72A70" w:rsidP="00E44934">
      <w:pPr>
        <w:ind w:left="720" w:hanging="720"/>
      </w:pPr>
    </w:p>
    <w:p w14:paraId="48194939" w14:textId="53D4B00C" w:rsidR="00C33FF7" w:rsidRPr="00F6697E" w:rsidRDefault="00C33FF7" w:rsidP="00E44934">
      <w:pPr>
        <w:ind w:left="720" w:hanging="720"/>
      </w:pPr>
      <w:r w:rsidRPr="00F6697E">
        <w:t xml:space="preserve">Rosenberg, D. (n.d.). Models and Code. Retrieved February 27, 2016, from </w:t>
      </w:r>
      <w:r w:rsidRPr="00F6697E">
        <w:rPr>
          <w:u w:val="single"/>
        </w:rPr>
        <w:t>http://www.engr.usu.edu/cee/faculty/derosenberg/models.htm</w:t>
      </w:r>
    </w:p>
    <w:p w14:paraId="0D1AF8FC" w14:textId="77777777" w:rsidR="00C33FF7" w:rsidRPr="00F6697E" w:rsidRDefault="00C33FF7" w:rsidP="00E44934">
      <w:pPr>
        <w:ind w:left="720" w:hanging="720"/>
      </w:pPr>
    </w:p>
    <w:p w14:paraId="018BEA36" w14:textId="15DCBCC6" w:rsidR="00DF50BD" w:rsidRPr="00F6697E" w:rsidRDefault="00DF50BD" w:rsidP="00E44934">
      <w:pPr>
        <w:ind w:left="720" w:hanging="720"/>
      </w:pPr>
      <w:r w:rsidRPr="00F6697E">
        <w:t>U.S. Department of the Interior, Fish and Wildlife Service, Bear River Migratory Bird Refuge.</w:t>
      </w:r>
      <w:r w:rsidR="00FA6574" w:rsidRPr="00F6697E">
        <w:t xml:space="preserve"> Habitat Management Plan</w:t>
      </w:r>
      <w:r w:rsidRPr="00F6697E">
        <w:t xml:space="preserve"> (2004). </w:t>
      </w:r>
      <w:hyperlink r:id="rId16" w:history="1">
        <w:r w:rsidRPr="00F6697E">
          <w:rPr>
            <w:rStyle w:val="Hyperlink"/>
            <w:color w:val="auto"/>
          </w:rPr>
          <w:t>http://www.fws.gov/refuge/Bear_River_Migratory_Bird_Refuge/what_we_do/resource_management.html</w:t>
        </w:r>
      </w:hyperlink>
    </w:p>
    <w:p w14:paraId="176EC53E" w14:textId="77777777" w:rsidR="00DF50BD" w:rsidRPr="00F6697E" w:rsidRDefault="00DF50BD" w:rsidP="00E44934">
      <w:pPr>
        <w:ind w:left="720" w:hanging="720"/>
      </w:pPr>
    </w:p>
    <w:p w14:paraId="63D38785" w14:textId="77777777" w:rsidR="00C33FF7" w:rsidRPr="00F6697E" w:rsidRDefault="00C33FF7" w:rsidP="00E44934">
      <w:pPr>
        <w:ind w:left="720" w:hanging="720"/>
      </w:pPr>
      <w:r w:rsidRPr="00F6697E">
        <w:t xml:space="preserve">USGS: Aquifer Storage and Recovery. (n.d.). Retrieved February 27, 2016, from </w:t>
      </w:r>
      <w:r w:rsidRPr="00F6697E">
        <w:rPr>
          <w:u w:val="single"/>
        </w:rPr>
        <w:t>http://ca.water.usgs.gov/misc/asr/</w:t>
      </w:r>
    </w:p>
    <w:p w14:paraId="4502E464" w14:textId="77777777" w:rsidR="00C33FF7" w:rsidRPr="00F6697E" w:rsidRDefault="00C33FF7" w:rsidP="00E44934">
      <w:pPr>
        <w:ind w:left="720" w:hanging="720"/>
      </w:pPr>
    </w:p>
    <w:p w14:paraId="0D2B1F3D" w14:textId="68889B43" w:rsidR="00DF50BD" w:rsidRPr="00F6697E" w:rsidRDefault="00600C08" w:rsidP="00E44934">
      <w:pPr>
        <w:ind w:left="720" w:hanging="720"/>
      </w:pPr>
      <w:r w:rsidRPr="00F6697E">
        <w:t xml:space="preserve">USGS Current Conditions for USGS 10126000 BEAR RIVER NEAR CORINNE, UT. (n.d.). Retrieved February 27, 2016, from </w:t>
      </w:r>
      <w:hyperlink r:id="rId17" w:history="1">
        <w:r w:rsidR="000C4A9D" w:rsidRPr="00F6697E">
          <w:rPr>
            <w:rStyle w:val="Hyperlink"/>
            <w:color w:val="auto"/>
          </w:rPr>
          <w:t>http://waterdata.usgs.gov/nwis/uv?site_no=10126000</w:t>
        </w:r>
      </w:hyperlink>
    </w:p>
    <w:p w14:paraId="1B5AB01B" w14:textId="77777777" w:rsidR="000C4A9D" w:rsidRPr="00F6697E" w:rsidRDefault="000C4A9D" w:rsidP="00E44934">
      <w:pPr>
        <w:ind w:left="720" w:hanging="720"/>
      </w:pPr>
    </w:p>
    <w:p w14:paraId="6CA7E977" w14:textId="289D078A" w:rsidR="000C4A9D" w:rsidRPr="00F6697E" w:rsidRDefault="00E44934" w:rsidP="00F6697E">
      <w:pPr>
        <w:widowControl w:val="0"/>
        <w:autoSpaceDE w:val="0"/>
        <w:autoSpaceDN w:val="0"/>
        <w:adjustRightInd w:val="0"/>
        <w:ind w:left="720" w:hanging="720"/>
      </w:pPr>
      <w:r w:rsidRPr="00F6697E">
        <w:rPr>
          <w:rFonts w:cs="Times New Roman"/>
        </w:rPr>
        <w:t xml:space="preserve">Utah Division of Water Rights. (2009). Water </w:t>
      </w:r>
      <w:r w:rsidR="00F6697E" w:rsidRPr="00F6697E">
        <w:rPr>
          <w:rFonts w:cs="Times New Roman"/>
        </w:rPr>
        <w:t xml:space="preserve">Right Information Index Program. Retrieved February 28, 2016 </w:t>
      </w:r>
      <w:r w:rsidRPr="00F6697E">
        <w:rPr>
          <w:rFonts w:cs="Times New Roman"/>
        </w:rPr>
        <w:t xml:space="preserve">from </w:t>
      </w:r>
      <w:r w:rsidRPr="00F6697E">
        <w:rPr>
          <w:rFonts w:cs="Times New Roman"/>
          <w:u w:val="single"/>
        </w:rPr>
        <w:t>http://www.waterrights.utah.gov/cgi-bin/wrindex.exe?Startup</w:t>
      </w:r>
    </w:p>
    <w:p w14:paraId="6DCC0830" w14:textId="77777777" w:rsidR="00737134" w:rsidRPr="002A06E7" w:rsidRDefault="00737134" w:rsidP="002A06E7"/>
    <w:p w14:paraId="47631525" w14:textId="77777777" w:rsidR="00737134" w:rsidRPr="002A06E7" w:rsidRDefault="00737134" w:rsidP="002A06E7">
      <w:pPr>
        <w:sectPr w:rsidR="00737134" w:rsidRPr="002A06E7" w:rsidSect="006F550D">
          <w:pgSz w:w="12240" w:h="15840"/>
          <w:pgMar w:top="1440" w:right="1800" w:bottom="1440" w:left="1800" w:header="720" w:footer="720" w:gutter="0"/>
          <w:cols w:space="720"/>
          <w:docGrid w:linePitch="360"/>
        </w:sectPr>
      </w:pPr>
    </w:p>
    <w:p w14:paraId="6C8A6777" w14:textId="3A930DE4" w:rsidR="00DE7392" w:rsidRDefault="00225CFB" w:rsidP="005E5892">
      <w:pPr>
        <w:pStyle w:val="Heading1"/>
        <w:numPr>
          <w:ilvl w:val="0"/>
          <w:numId w:val="0"/>
        </w:numPr>
        <w:ind w:left="432" w:hanging="432"/>
        <w:rPr>
          <w:ins w:id="7" w:author="Bryce Mihalevich" w:date="2016-02-28T12:42:00Z"/>
        </w:rPr>
        <w:pPrChange w:id="8" w:author="Bryce Mihalevich" w:date="2016-02-28T12:42:00Z">
          <w:pPr>
            <w:pStyle w:val="BodyText"/>
            <w:jc w:val="center"/>
          </w:pPr>
        </w:pPrChange>
      </w:pPr>
      <w:r w:rsidRPr="00820B4D">
        <w:lastRenderedPageBreak/>
        <w:t>Appendix</w:t>
      </w:r>
    </w:p>
    <w:p w14:paraId="0F4EF0D3" w14:textId="77777777" w:rsidR="005E5892" w:rsidRDefault="005E5892" w:rsidP="005E5892">
      <w:pPr>
        <w:ind w:firstLine="0"/>
      </w:pPr>
    </w:p>
    <w:p w14:paraId="6C101D51" w14:textId="7302FA28" w:rsidR="005E5892" w:rsidRDefault="00D47558" w:rsidP="005E5892">
      <w:pPr>
        <w:ind w:firstLine="0"/>
      </w:pPr>
      <w:r>
        <w:t>Map of the BRMBR</w:t>
      </w:r>
    </w:p>
    <w:p w14:paraId="5443CF89" w14:textId="77777777" w:rsidR="00D47558" w:rsidRPr="00820B4D" w:rsidRDefault="00D47558" w:rsidP="005E5892">
      <w:pPr>
        <w:ind w:firstLine="0"/>
        <w:rPr>
          <w:ins w:id="9" w:author="Bryce Mihalevich" w:date="2016-02-28T12:41:00Z"/>
        </w:rPr>
      </w:pPr>
    </w:p>
    <w:p w14:paraId="3F6CFAD1" w14:textId="77777777" w:rsidR="00D47558" w:rsidRDefault="005C1571" w:rsidP="00D47558">
      <w:pPr>
        <w:keepNext/>
        <w:jc w:val="center"/>
      </w:pPr>
      <w:ins w:id="10" w:author="Bryce Mihalevich" w:date="2016-02-28T12:38:00Z">
        <w:r>
          <w:rPr>
            <w:noProof/>
          </w:rPr>
          <w:drawing>
            <wp:inline distT="0" distB="0" distL="0" distR="0" wp14:anchorId="5AC6E604" wp14:editId="118B2395">
              <wp:extent cx="6239724" cy="3655727"/>
              <wp:effectExtent l="0" t="3493" r="5398" b="5397"/>
              <wp:docPr id="3" name="Picture 3" descr="Macintosh HD:Users:bryce:Dropbox:GroupProject_CEE6490:Figures:Screen Shot 2016-02-25 at 2.42.3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bryce:Dropbox:GroupProject_CEE6490:Figures:Screen Shot 2016-02-25 at 2.42.39 P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rot="5400000">
                        <a:off x="0" y="0"/>
                        <a:ext cx="6242993" cy="3657642"/>
                      </a:xfrm>
                      <a:prstGeom prst="rect">
                        <a:avLst/>
                      </a:prstGeom>
                      <a:noFill/>
                      <a:ln>
                        <a:noFill/>
                      </a:ln>
                    </pic:spPr>
                  </pic:pic>
                </a:graphicData>
              </a:graphic>
            </wp:inline>
          </w:drawing>
        </w:r>
      </w:ins>
    </w:p>
    <w:p w14:paraId="13D6108A" w14:textId="1580A6D6" w:rsidR="00D47558" w:rsidRPr="00D47558" w:rsidRDefault="00D47558" w:rsidP="00D47558">
      <w:pPr>
        <w:pStyle w:val="Caption"/>
        <w:jc w:val="center"/>
        <w:rPr>
          <w:ins w:id="11" w:author="Bryce Mihalevich" w:date="2016-02-28T12:49:00Z"/>
        </w:rPr>
        <w:sectPr w:rsidR="00D47558" w:rsidRPr="00D47558" w:rsidSect="005E5892">
          <w:pgSz w:w="12240" w:h="15840"/>
          <w:pgMar w:top="1440" w:right="1800" w:bottom="1440" w:left="1800" w:header="720" w:footer="720" w:gutter="0"/>
          <w:cols w:space="720"/>
          <w:docGrid w:linePitch="360"/>
        </w:sectPr>
        <w:pPrChange w:id="12" w:author="Bryce Mihalevich" w:date="2016-02-28T12:43:00Z">
          <w:pPr>
            <w:keepNext/>
          </w:pPr>
        </w:pPrChange>
      </w:pPr>
      <w:r>
        <w:t xml:space="preserve">Figure </w:t>
      </w:r>
      <w:r>
        <w:fldChar w:fldCharType="begin"/>
      </w:r>
      <w:r>
        <w:instrText xml:space="preserve"> SEQ Figure \* ARABIC </w:instrText>
      </w:r>
      <w:r>
        <w:fldChar w:fldCharType="separate"/>
      </w:r>
      <w:r>
        <w:rPr>
          <w:noProof/>
        </w:rPr>
        <w:t>1</w:t>
      </w:r>
      <w:r>
        <w:fldChar w:fldCharType="end"/>
      </w:r>
      <w:r>
        <w:t>.</w:t>
      </w:r>
      <w:r w:rsidRPr="00D47558">
        <w:rPr>
          <w:sz w:val="22"/>
          <w:szCs w:val="20"/>
        </w:rPr>
        <w:t xml:space="preserve"> </w:t>
      </w:r>
      <w:r w:rsidRPr="00D47558">
        <w:t xml:space="preserve">Online screen shot of the BRMBR depicting the management units. Taken from the Utah Division of Water Rights website. </w:t>
      </w:r>
      <w:bookmarkStart w:id="13" w:name="_GoBack"/>
      <w:bookmarkEnd w:id="13"/>
    </w:p>
    <w:p w14:paraId="4E79B719" w14:textId="270EE881" w:rsidR="00DE7392" w:rsidRDefault="00D47558" w:rsidP="00D47558">
      <w:pPr>
        <w:pStyle w:val="Caption"/>
        <w:jc w:val="center"/>
        <w:rPr>
          <w:ins w:id="14" w:author="Bryce Mihalevich" w:date="2016-02-28T12:42:00Z"/>
        </w:rPr>
        <w:pPrChange w:id="15" w:author="Bryce Mihalevich" w:date="2016-02-28T12:42:00Z">
          <w:pPr/>
        </w:pPrChange>
      </w:pPr>
      <w:r>
        <w:lastRenderedPageBreak/>
        <w:t xml:space="preserve"> </w:t>
      </w:r>
    </w:p>
    <w:p w14:paraId="56BB4EB5" w14:textId="2B3781E1" w:rsidR="005C1571" w:rsidRPr="00820B4D" w:rsidDel="00D305AC" w:rsidRDefault="005C1571">
      <w:pPr>
        <w:ind w:firstLine="0"/>
        <w:rPr>
          <w:del w:id="16" w:author="Bryce Mihalevich" w:date="2016-02-28T12:43:00Z"/>
        </w:rPr>
        <w:pPrChange w:id="17" w:author="Bryce Mihalevich" w:date="2016-02-28T12:49:00Z">
          <w:pPr>
            <w:pStyle w:val="Caption"/>
            <w:jc w:val="center"/>
          </w:pPr>
        </w:pPrChange>
      </w:pPr>
    </w:p>
    <w:p w14:paraId="6B703AEF" w14:textId="44F34DB4" w:rsidR="00737134" w:rsidRPr="002A06E7" w:rsidDel="00D305AC" w:rsidRDefault="00737134">
      <w:pPr>
        <w:ind w:firstLine="0"/>
        <w:rPr>
          <w:del w:id="18" w:author="Bryce Mihalevich" w:date="2016-02-28T12:43:00Z"/>
        </w:rPr>
      </w:pPr>
    </w:p>
    <w:p w14:paraId="4C4E159E" w14:textId="2A893761" w:rsidR="00737134" w:rsidRPr="002A06E7" w:rsidRDefault="00737134">
      <w:pPr>
        <w:ind w:firstLine="0"/>
        <w:rPr>
          <w:spacing w:val="2"/>
        </w:rPr>
      </w:pPr>
      <w:r w:rsidRPr="002A06E7">
        <w:t>Water</w:t>
      </w:r>
      <w:r w:rsidRPr="002A06E7">
        <w:rPr>
          <w:spacing w:val="-2"/>
        </w:rPr>
        <w:t xml:space="preserve"> </w:t>
      </w:r>
      <w:r w:rsidR="00A82918">
        <w:rPr>
          <w:spacing w:val="-1"/>
        </w:rPr>
        <w:t>Rights, Source, and Allocated Flow of the BRMBR</w:t>
      </w:r>
      <w:r w:rsidRPr="002A06E7">
        <w:rPr>
          <w:spacing w:val="-1"/>
        </w:rPr>
        <w:t>.</w:t>
      </w:r>
      <w:r w:rsidRPr="002A06E7">
        <w:t xml:space="preserve"> </w:t>
      </w:r>
      <w:del w:id="19" w:author="Bryce Mihalevich" w:date="2016-02-28T12:43:00Z">
        <w:r w:rsidRPr="002A06E7" w:rsidDel="003C16E5">
          <w:rPr>
            <w:spacing w:val="2"/>
          </w:rPr>
          <w:delText xml:space="preserve"> </w:delText>
        </w:r>
      </w:del>
    </w:p>
    <w:p w14:paraId="759EDA16" w14:textId="6AA03306" w:rsidR="00737134" w:rsidRPr="002A06E7" w:rsidDel="00DA03FB" w:rsidRDefault="00737134">
      <w:pPr>
        <w:ind w:firstLine="0"/>
        <w:rPr>
          <w:del w:id="20" w:author="Bryce Mihalevich" w:date="2016-02-28T12:45:00Z"/>
          <w:sz w:val="16"/>
          <w:szCs w:val="13"/>
        </w:rPr>
      </w:pPr>
      <w:r w:rsidRPr="002A06E7">
        <w:rPr>
          <w:spacing w:val="-1"/>
        </w:rPr>
        <w:t>Bear</w:t>
      </w:r>
      <w:r w:rsidRPr="002A06E7">
        <w:rPr>
          <w:spacing w:val="1"/>
        </w:rPr>
        <w:t xml:space="preserve"> </w:t>
      </w:r>
      <w:r w:rsidRPr="002A06E7">
        <w:t>River</w:t>
      </w:r>
      <w:r w:rsidRPr="002A06E7">
        <w:rPr>
          <w:spacing w:val="-2"/>
        </w:rPr>
        <w:t xml:space="preserve"> </w:t>
      </w:r>
      <w:r w:rsidRPr="002A06E7">
        <w:t>Water</w:t>
      </w:r>
      <w:r w:rsidRPr="002A06E7">
        <w:rPr>
          <w:spacing w:val="43"/>
        </w:rPr>
        <w:t xml:space="preserve"> </w:t>
      </w:r>
      <w:r w:rsidRPr="002A06E7">
        <w:rPr>
          <w:spacing w:val="-1"/>
        </w:rPr>
        <w:t>Rights are</w:t>
      </w:r>
      <w:r w:rsidRPr="002A06E7">
        <w:t xml:space="preserve"> in Bold.</w:t>
      </w:r>
    </w:p>
    <w:p w14:paraId="6A216398" w14:textId="77777777" w:rsidR="00737134" w:rsidRPr="002A06E7" w:rsidRDefault="00737134" w:rsidP="00A82918">
      <w:pPr>
        <w:ind w:firstLine="0"/>
        <w:jc w:val="center"/>
      </w:pPr>
    </w:p>
    <w:tbl>
      <w:tblPr>
        <w:tblW w:w="5003" w:type="pct"/>
        <w:tblLayout w:type="fixed"/>
        <w:tblLook w:val="04A0" w:firstRow="1" w:lastRow="0" w:firstColumn="1" w:lastColumn="0" w:noHBand="0" w:noVBand="1"/>
      </w:tblPr>
      <w:tblGrid>
        <w:gridCol w:w="2818"/>
        <w:gridCol w:w="971"/>
        <w:gridCol w:w="1841"/>
        <w:gridCol w:w="1228"/>
        <w:gridCol w:w="1777"/>
      </w:tblGrid>
      <w:tr w:rsidR="00DD4367" w:rsidRPr="00DD4367" w14:paraId="4563AAF0" w14:textId="77777777" w:rsidTr="00DD4367">
        <w:trPr>
          <w:trHeight w:val="300"/>
          <w:ins w:id="21" w:author="Bryce Mihalevich" w:date="2016-02-28T12:48:00Z"/>
        </w:trPr>
        <w:tc>
          <w:tcPr>
            <w:tcW w:w="1632"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3BC77B7F" w14:textId="7F00AACB" w:rsidR="00DA03FB" w:rsidRPr="00DD4367" w:rsidRDefault="00DD4367" w:rsidP="00A82918">
            <w:pPr>
              <w:pStyle w:val="NoSpacing"/>
              <w:jc w:val="center"/>
              <w:rPr>
                <w:ins w:id="22" w:author="Bryce Mihalevich" w:date="2016-02-28T12:48:00Z"/>
                <w:b/>
                <w:sz w:val="20"/>
                <w:szCs w:val="20"/>
              </w:rPr>
            </w:pPr>
            <w:r w:rsidRPr="00DD4367">
              <w:rPr>
                <w:b/>
                <w:sz w:val="20"/>
                <w:szCs w:val="20"/>
              </w:rPr>
              <w:t>Primary Right Holder</w:t>
            </w:r>
          </w:p>
        </w:tc>
        <w:tc>
          <w:tcPr>
            <w:tcW w:w="562" w:type="pct"/>
            <w:tcBorders>
              <w:top w:val="single" w:sz="4" w:space="0" w:color="auto"/>
              <w:left w:val="nil"/>
              <w:bottom w:val="single" w:sz="4" w:space="0" w:color="auto"/>
              <w:right w:val="single" w:sz="4" w:space="0" w:color="auto"/>
            </w:tcBorders>
            <w:shd w:val="clear" w:color="auto" w:fill="auto"/>
            <w:noWrap/>
            <w:vAlign w:val="center"/>
            <w:hideMark/>
          </w:tcPr>
          <w:p w14:paraId="6ED995B2" w14:textId="1D644854" w:rsidR="00DA03FB" w:rsidRPr="00DD4367" w:rsidRDefault="00DA03FB" w:rsidP="00A82918">
            <w:pPr>
              <w:pStyle w:val="NoSpacing"/>
              <w:jc w:val="center"/>
              <w:rPr>
                <w:ins w:id="23" w:author="Bryce Mihalevich" w:date="2016-02-28T12:48:00Z"/>
                <w:b/>
                <w:sz w:val="20"/>
                <w:szCs w:val="20"/>
              </w:rPr>
            </w:pPr>
            <w:ins w:id="24" w:author="Bryce Mihalevich" w:date="2016-02-28T12:48:00Z">
              <w:r w:rsidRPr="00DD4367">
                <w:rPr>
                  <w:b/>
                  <w:sz w:val="20"/>
                  <w:szCs w:val="20"/>
                </w:rPr>
                <w:t>Water Right number</w:t>
              </w:r>
            </w:ins>
          </w:p>
        </w:tc>
        <w:tc>
          <w:tcPr>
            <w:tcW w:w="1066" w:type="pct"/>
            <w:tcBorders>
              <w:top w:val="single" w:sz="4" w:space="0" w:color="auto"/>
              <w:left w:val="nil"/>
              <w:bottom w:val="single" w:sz="4" w:space="0" w:color="auto"/>
              <w:right w:val="single" w:sz="4" w:space="0" w:color="auto"/>
            </w:tcBorders>
            <w:shd w:val="clear" w:color="auto" w:fill="auto"/>
            <w:noWrap/>
            <w:vAlign w:val="center"/>
            <w:hideMark/>
          </w:tcPr>
          <w:p w14:paraId="2C50B059" w14:textId="77777777" w:rsidR="00DA03FB" w:rsidRPr="00DD4367" w:rsidRDefault="00DA03FB" w:rsidP="00A82918">
            <w:pPr>
              <w:pStyle w:val="NoSpacing"/>
              <w:jc w:val="center"/>
              <w:rPr>
                <w:ins w:id="25" w:author="Bryce Mihalevich" w:date="2016-02-28T12:48:00Z"/>
                <w:b/>
                <w:sz w:val="20"/>
                <w:szCs w:val="20"/>
              </w:rPr>
            </w:pPr>
            <w:ins w:id="26" w:author="Bryce Mihalevich" w:date="2016-02-28T12:48:00Z">
              <w:r w:rsidRPr="00DD4367">
                <w:rPr>
                  <w:b/>
                  <w:sz w:val="20"/>
                  <w:szCs w:val="20"/>
                </w:rPr>
                <w:t>Source</w:t>
              </w:r>
            </w:ins>
          </w:p>
        </w:tc>
        <w:tc>
          <w:tcPr>
            <w:tcW w:w="711" w:type="pct"/>
            <w:tcBorders>
              <w:top w:val="single" w:sz="4" w:space="0" w:color="auto"/>
              <w:left w:val="nil"/>
              <w:bottom w:val="single" w:sz="4" w:space="0" w:color="auto"/>
              <w:right w:val="single" w:sz="4" w:space="0" w:color="auto"/>
            </w:tcBorders>
            <w:shd w:val="clear" w:color="auto" w:fill="auto"/>
            <w:noWrap/>
            <w:vAlign w:val="center"/>
            <w:hideMark/>
          </w:tcPr>
          <w:p w14:paraId="2E8A025A" w14:textId="77777777" w:rsidR="00DA03FB" w:rsidRPr="00DD4367" w:rsidRDefault="00DA03FB" w:rsidP="00A82918">
            <w:pPr>
              <w:pStyle w:val="NoSpacing"/>
              <w:jc w:val="center"/>
              <w:rPr>
                <w:ins w:id="27" w:author="Bryce Mihalevich" w:date="2016-02-28T12:48:00Z"/>
                <w:b/>
                <w:sz w:val="20"/>
                <w:szCs w:val="20"/>
              </w:rPr>
            </w:pPr>
            <w:ins w:id="28" w:author="Bryce Mihalevich" w:date="2016-02-28T12:48:00Z">
              <w:r w:rsidRPr="00DD4367">
                <w:rPr>
                  <w:b/>
                  <w:sz w:val="20"/>
                  <w:szCs w:val="20"/>
                </w:rPr>
                <w:t>Allocated Flow</w:t>
              </w:r>
            </w:ins>
          </w:p>
        </w:tc>
        <w:tc>
          <w:tcPr>
            <w:tcW w:w="1029" w:type="pct"/>
            <w:tcBorders>
              <w:top w:val="single" w:sz="4" w:space="0" w:color="auto"/>
              <w:left w:val="nil"/>
              <w:bottom w:val="single" w:sz="4" w:space="0" w:color="auto"/>
              <w:right w:val="single" w:sz="4" w:space="0" w:color="auto"/>
            </w:tcBorders>
            <w:shd w:val="clear" w:color="auto" w:fill="auto"/>
            <w:noWrap/>
            <w:vAlign w:val="center"/>
            <w:hideMark/>
          </w:tcPr>
          <w:p w14:paraId="7F88FD20" w14:textId="77777777" w:rsidR="00DA03FB" w:rsidRPr="00DD4367" w:rsidRDefault="00DA03FB" w:rsidP="00A82918">
            <w:pPr>
              <w:pStyle w:val="NoSpacing"/>
              <w:jc w:val="center"/>
              <w:rPr>
                <w:ins w:id="29" w:author="Bryce Mihalevich" w:date="2016-02-28T12:48:00Z"/>
                <w:b/>
                <w:sz w:val="20"/>
                <w:szCs w:val="20"/>
              </w:rPr>
            </w:pPr>
            <w:ins w:id="30" w:author="Bryce Mihalevich" w:date="2016-02-28T12:48:00Z">
              <w:r w:rsidRPr="00DD4367">
                <w:rPr>
                  <w:b/>
                  <w:sz w:val="20"/>
                  <w:szCs w:val="20"/>
                </w:rPr>
                <w:t>Point of Diversion</w:t>
              </w:r>
            </w:ins>
          </w:p>
        </w:tc>
      </w:tr>
      <w:tr w:rsidR="00DD4367" w:rsidRPr="00DD4367" w14:paraId="29531F78" w14:textId="77777777" w:rsidTr="00DD4367">
        <w:trPr>
          <w:trHeight w:val="300"/>
          <w:ins w:id="31" w:author="Bryce Mihalevich" w:date="2016-02-28T12:48:00Z"/>
        </w:trPr>
        <w:tc>
          <w:tcPr>
            <w:tcW w:w="1632" w:type="pct"/>
            <w:tcBorders>
              <w:top w:val="nil"/>
              <w:left w:val="single" w:sz="4" w:space="0" w:color="auto"/>
              <w:bottom w:val="single" w:sz="4" w:space="0" w:color="auto"/>
              <w:right w:val="single" w:sz="4" w:space="0" w:color="auto"/>
            </w:tcBorders>
            <w:shd w:val="clear" w:color="auto" w:fill="auto"/>
            <w:vAlign w:val="center"/>
            <w:hideMark/>
          </w:tcPr>
          <w:p w14:paraId="1BA18BD6" w14:textId="77777777" w:rsidR="00DA03FB" w:rsidRPr="00DD4367" w:rsidRDefault="00DA03FB" w:rsidP="00A82918">
            <w:pPr>
              <w:pStyle w:val="NoSpacing"/>
              <w:jc w:val="center"/>
              <w:rPr>
                <w:ins w:id="32" w:author="Bryce Mihalevich" w:date="2016-02-28T12:48:00Z"/>
                <w:sz w:val="20"/>
                <w:szCs w:val="20"/>
              </w:rPr>
            </w:pPr>
            <w:ins w:id="33" w:author="Bryce Mihalevich" w:date="2016-02-28T12:48:00Z">
              <w:r w:rsidRPr="00DD4367">
                <w:rPr>
                  <w:sz w:val="20"/>
                  <w:szCs w:val="20"/>
                </w:rPr>
                <w:t>Paul W. and Mary V. Nelson J.T.</w:t>
              </w:r>
            </w:ins>
          </w:p>
        </w:tc>
        <w:tc>
          <w:tcPr>
            <w:tcW w:w="562" w:type="pct"/>
            <w:tcBorders>
              <w:top w:val="nil"/>
              <w:left w:val="nil"/>
              <w:bottom w:val="single" w:sz="4" w:space="0" w:color="auto"/>
              <w:right w:val="single" w:sz="4" w:space="0" w:color="auto"/>
            </w:tcBorders>
            <w:shd w:val="clear" w:color="auto" w:fill="auto"/>
            <w:noWrap/>
            <w:vAlign w:val="center"/>
            <w:hideMark/>
          </w:tcPr>
          <w:p w14:paraId="1F7E51A2" w14:textId="77777777" w:rsidR="00DA03FB" w:rsidRPr="00DD4367" w:rsidRDefault="00DA03FB" w:rsidP="00A82918">
            <w:pPr>
              <w:pStyle w:val="NoSpacing"/>
              <w:jc w:val="center"/>
              <w:rPr>
                <w:ins w:id="34" w:author="Bryce Mihalevich" w:date="2016-02-28T12:48:00Z"/>
                <w:sz w:val="20"/>
                <w:szCs w:val="20"/>
              </w:rPr>
              <w:pPrChange w:id="35" w:author="Bryce Mihalevich" w:date="2016-02-28T12:50:00Z">
                <w:pPr>
                  <w:pStyle w:val="NoSpacing"/>
                </w:pPr>
              </w:pPrChange>
            </w:pPr>
            <w:ins w:id="36" w:author="Bryce Mihalevich" w:date="2016-02-28T12:48:00Z">
              <w:r w:rsidRPr="00DD4367">
                <w:rPr>
                  <w:sz w:val="20"/>
                  <w:szCs w:val="20"/>
                </w:rPr>
                <w:t>29-3172</w:t>
              </w:r>
            </w:ins>
          </w:p>
        </w:tc>
        <w:tc>
          <w:tcPr>
            <w:tcW w:w="1066" w:type="pct"/>
            <w:tcBorders>
              <w:top w:val="nil"/>
              <w:left w:val="nil"/>
              <w:bottom w:val="single" w:sz="4" w:space="0" w:color="auto"/>
              <w:right w:val="single" w:sz="4" w:space="0" w:color="auto"/>
            </w:tcBorders>
            <w:shd w:val="clear" w:color="auto" w:fill="auto"/>
            <w:noWrap/>
            <w:vAlign w:val="center"/>
            <w:hideMark/>
          </w:tcPr>
          <w:p w14:paraId="4C0E72DE" w14:textId="77777777" w:rsidR="00DA03FB" w:rsidRPr="00DD4367" w:rsidRDefault="00DA03FB" w:rsidP="00A82918">
            <w:pPr>
              <w:pStyle w:val="NoSpacing"/>
              <w:jc w:val="center"/>
              <w:rPr>
                <w:ins w:id="37" w:author="Bryce Mihalevich" w:date="2016-02-28T12:48:00Z"/>
                <w:sz w:val="20"/>
                <w:szCs w:val="20"/>
              </w:rPr>
            </w:pPr>
            <w:ins w:id="38" w:author="Bryce Mihalevich" w:date="2016-02-28T12:48:00Z">
              <w:r w:rsidRPr="00DD4367">
                <w:rPr>
                  <w:sz w:val="20"/>
                  <w:szCs w:val="20"/>
                </w:rPr>
                <w:t>Stauffer-Packer Spring</w:t>
              </w:r>
            </w:ins>
          </w:p>
        </w:tc>
        <w:tc>
          <w:tcPr>
            <w:tcW w:w="711" w:type="pct"/>
            <w:tcBorders>
              <w:top w:val="nil"/>
              <w:left w:val="nil"/>
              <w:bottom w:val="single" w:sz="4" w:space="0" w:color="auto"/>
              <w:right w:val="single" w:sz="4" w:space="0" w:color="auto"/>
            </w:tcBorders>
            <w:shd w:val="clear" w:color="auto" w:fill="auto"/>
            <w:noWrap/>
            <w:vAlign w:val="center"/>
            <w:hideMark/>
          </w:tcPr>
          <w:p w14:paraId="61597F45" w14:textId="77777777" w:rsidR="00DA03FB" w:rsidRPr="00DD4367" w:rsidRDefault="00DA03FB" w:rsidP="00A82918">
            <w:pPr>
              <w:pStyle w:val="NoSpacing"/>
              <w:jc w:val="center"/>
              <w:rPr>
                <w:ins w:id="39" w:author="Bryce Mihalevich" w:date="2016-02-28T12:48:00Z"/>
                <w:sz w:val="20"/>
                <w:szCs w:val="20"/>
              </w:rPr>
            </w:pPr>
            <w:ins w:id="40" w:author="Bryce Mihalevich" w:date="2016-02-28T12:48:00Z">
              <w:r w:rsidRPr="00DD4367">
                <w:rPr>
                  <w:sz w:val="20"/>
                  <w:szCs w:val="20"/>
                </w:rPr>
                <w:t>1.04 cfs</w:t>
              </w:r>
            </w:ins>
          </w:p>
        </w:tc>
        <w:tc>
          <w:tcPr>
            <w:tcW w:w="1029" w:type="pct"/>
            <w:tcBorders>
              <w:top w:val="nil"/>
              <w:left w:val="nil"/>
              <w:bottom w:val="single" w:sz="4" w:space="0" w:color="auto"/>
              <w:right w:val="single" w:sz="4" w:space="0" w:color="auto"/>
            </w:tcBorders>
            <w:shd w:val="clear" w:color="auto" w:fill="auto"/>
            <w:noWrap/>
            <w:vAlign w:val="center"/>
            <w:hideMark/>
          </w:tcPr>
          <w:p w14:paraId="417464FD" w14:textId="77777777" w:rsidR="00DA03FB" w:rsidRPr="00DD4367" w:rsidRDefault="00DA03FB" w:rsidP="00A82918">
            <w:pPr>
              <w:pStyle w:val="NoSpacing"/>
              <w:jc w:val="center"/>
              <w:rPr>
                <w:ins w:id="41" w:author="Bryce Mihalevich" w:date="2016-02-28T12:48:00Z"/>
                <w:sz w:val="20"/>
                <w:szCs w:val="20"/>
              </w:rPr>
            </w:pPr>
            <w:ins w:id="42" w:author="Bryce Mihalevich" w:date="2016-02-28T12:48:00Z">
              <w:r w:rsidRPr="00DD4367">
                <w:rPr>
                  <w:sz w:val="20"/>
                  <w:szCs w:val="20"/>
                </w:rPr>
                <w:t>SURFACE</w:t>
              </w:r>
            </w:ins>
          </w:p>
        </w:tc>
      </w:tr>
      <w:tr w:rsidR="00DD4367" w:rsidRPr="00DD4367" w14:paraId="029EF3AC" w14:textId="77777777" w:rsidTr="00DD4367">
        <w:trPr>
          <w:trHeight w:val="300"/>
          <w:ins w:id="43" w:author="Bryce Mihalevich" w:date="2016-02-28T12:48:00Z"/>
        </w:trPr>
        <w:tc>
          <w:tcPr>
            <w:tcW w:w="1632" w:type="pct"/>
            <w:tcBorders>
              <w:top w:val="nil"/>
              <w:left w:val="single" w:sz="4" w:space="0" w:color="auto"/>
              <w:bottom w:val="single" w:sz="4" w:space="0" w:color="auto"/>
              <w:right w:val="single" w:sz="4" w:space="0" w:color="auto"/>
            </w:tcBorders>
            <w:shd w:val="clear" w:color="auto" w:fill="auto"/>
            <w:vAlign w:val="center"/>
            <w:hideMark/>
          </w:tcPr>
          <w:p w14:paraId="74EB0519" w14:textId="77777777" w:rsidR="00DA03FB" w:rsidRPr="00DD4367" w:rsidRDefault="00DA03FB" w:rsidP="00A82918">
            <w:pPr>
              <w:pStyle w:val="NoSpacing"/>
              <w:jc w:val="center"/>
              <w:rPr>
                <w:ins w:id="44" w:author="Bryce Mihalevich" w:date="2016-02-28T12:48:00Z"/>
                <w:sz w:val="20"/>
                <w:szCs w:val="20"/>
              </w:rPr>
            </w:pPr>
            <w:ins w:id="45" w:author="Bryce Mihalevich" w:date="2016-02-28T12:48:00Z">
              <w:r w:rsidRPr="00DD4367">
                <w:rPr>
                  <w:sz w:val="20"/>
                  <w:szCs w:val="20"/>
                </w:rPr>
                <w:t>John Robert Reese Trustee</w:t>
              </w:r>
            </w:ins>
          </w:p>
        </w:tc>
        <w:tc>
          <w:tcPr>
            <w:tcW w:w="562" w:type="pct"/>
            <w:tcBorders>
              <w:top w:val="nil"/>
              <w:left w:val="nil"/>
              <w:bottom w:val="single" w:sz="4" w:space="0" w:color="auto"/>
              <w:right w:val="single" w:sz="4" w:space="0" w:color="auto"/>
            </w:tcBorders>
            <w:shd w:val="clear" w:color="auto" w:fill="auto"/>
            <w:noWrap/>
            <w:vAlign w:val="center"/>
            <w:hideMark/>
          </w:tcPr>
          <w:p w14:paraId="772F8D5C" w14:textId="77777777" w:rsidR="00DA03FB" w:rsidRPr="00DD4367" w:rsidRDefault="00DA03FB" w:rsidP="00A82918">
            <w:pPr>
              <w:pStyle w:val="NoSpacing"/>
              <w:jc w:val="center"/>
              <w:rPr>
                <w:ins w:id="46" w:author="Bryce Mihalevich" w:date="2016-02-28T12:48:00Z"/>
                <w:sz w:val="20"/>
                <w:szCs w:val="20"/>
              </w:rPr>
              <w:pPrChange w:id="47" w:author="Bryce Mihalevich" w:date="2016-02-28T12:50:00Z">
                <w:pPr>
                  <w:pStyle w:val="NoSpacing"/>
                </w:pPr>
              </w:pPrChange>
            </w:pPr>
            <w:ins w:id="48" w:author="Bryce Mihalevich" w:date="2016-02-28T12:48:00Z">
              <w:r w:rsidRPr="00DD4367">
                <w:rPr>
                  <w:sz w:val="20"/>
                  <w:szCs w:val="20"/>
                </w:rPr>
                <w:t>29-951</w:t>
              </w:r>
            </w:ins>
          </w:p>
        </w:tc>
        <w:tc>
          <w:tcPr>
            <w:tcW w:w="1066" w:type="pct"/>
            <w:tcBorders>
              <w:top w:val="nil"/>
              <w:left w:val="nil"/>
              <w:bottom w:val="single" w:sz="4" w:space="0" w:color="auto"/>
              <w:right w:val="single" w:sz="4" w:space="0" w:color="auto"/>
            </w:tcBorders>
            <w:shd w:val="clear" w:color="auto" w:fill="auto"/>
            <w:noWrap/>
            <w:vAlign w:val="center"/>
            <w:hideMark/>
          </w:tcPr>
          <w:p w14:paraId="764EF73B" w14:textId="77777777" w:rsidR="00DA03FB" w:rsidRPr="00DD4367" w:rsidRDefault="00DA03FB" w:rsidP="00A82918">
            <w:pPr>
              <w:pStyle w:val="NoSpacing"/>
              <w:jc w:val="center"/>
              <w:rPr>
                <w:ins w:id="49" w:author="Bryce Mihalevich" w:date="2016-02-28T12:48:00Z"/>
                <w:sz w:val="20"/>
                <w:szCs w:val="20"/>
              </w:rPr>
            </w:pPr>
            <w:ins w:id="50" w:author="Bryce Mihalevich" w:date="2016-02-28T12:48:00Z">
              <w:r w:rsidRPr="00DD4367">
                <w:rPr>
                  <w:sz w:val="20"/>
                  <w:szCs w:val="20"/>
                </w:rPr>
                <w:t>Perry Spring Stream</w:t>
              </w:r>
            </w:ins>
          </w:p>
        </w:tc>
        <w:tc>
          <w:tcPr>
            <w:tcW w:w="711" w:type="pct"/>
            <w:tcBorders>
              <w:top w:val="nil"/>
              <w:left w:val="nil"/>
              <w:bottom w:val="single" w:sz="4" w:space="0" w:color="auto"/>
              <w:right w:val="single" w:sz="4" w:space="0" w:color="auto"/>
            </w:tcBorders>
            <w:shd w:val="clear" w:color="auto" w:fill="auto"/>
            <w:noWrap/>
            <w:vAlign w:val="center"/>
            <w:hideMark/>
          </w:tcPr>
          <w:p w14:paraId="4E6F9987" w14:textId="77777777" w:rsidR="00DA03FB" w:rsidRPr="00DD4367" w:rsidRDefault="00DA03FB" w:rsidP="00A82918">
            <w:pPr>
              <w:pStyle w:val="NoSpacing"/>
              <w:jc w:val="center"/>
              <w:rPr>
                <w:ins w:id="51" w:author="Bryce Mihalevich" w:date="2016-02-28T12:48:00Z"/>
                <w:sz w:val="20"/>
                <w:szCs w:val="20"/>
              </w:rPr>
            </w:pPr>
            <w:ins w:id="52" w:author="Bryce Mihalevich" w:date="2016-02-28T12:48:00Z">
              <w:r w:rsidRPr="00DD4367">
                <w:rPr>
                  <w:sz w:val="20"/>
                  <w:szCs w:val="20"/>
                </w:rPr>
                <w:t>1.0 cfs</w:t>
              </w:r>
            </w:ins>
          </w:p>
        </w:tc>
        <w:tc>
          <w:tcPr>
            <w:tcW w:w="1029" w:type="pct"/>
            <w:tcBorders>
              <w:top w:val="nil"/>
              <w:left w:val="nil"/>
              <w:bottom w:val="single" w:sz="4" w:space="0" w:color="auto"/>
              <w:right w:val="single" w:sz="4" w:space="0" w:color="auto"/>
            </w:tcBorders>
            <w:shd w:val="clear" w:color="auto" w:fill="auto"/>
            <w:noWrap/>
            <w:vAlign w:val="center"/>
            <w:hideMark/>
          </w:tcPr>
          <w:p w14:paraId="2A61BD11" w14:textId="77777777" w:rsidR="00DA03FB" w:rsidRPr="00DD4367" w:rsidRDefault="00DA03FB" w:rsidP="00A82918">
            <w:pPr>
              <w:pStyle w:val="NoSpacing"/>
              <w:jc w:val="center"/>
              <w:rPr>
                <w:ins w:id="53" w:author="Bryce Mihalevich" w:date="2016-02-28T12:48:00Z"/>
                <w:sz w:val="20"/>
                <w:szCs w:val="20"/>
              </w:rPr>
            </w:pPr>
            <w:ins w:id="54" w:author="Bryce Mihalevich" w:date="2016-02-28T12:48:00Z">
              <w:r w:rsidRPr="00DD4367">
                <w:rPr>
                  <w:sz w:val="20"/>
                  <w:szCs w:val="20"/>
                </w:rPr>
                <w:t>SURFACE</w:t>
              </w:r>
            </w:ins>
          </w:p>
        </w:tc>
      </w:tr>
      <w:tr w:rsidR="00DD4367" w:rsidRPr="00DD4367" w14:paraId="1E90F583" w14:textId="77777777" w:rsidTr="00DD4367">
        <w:trPr>
          <w:trHeight w:val="300"/>
          <w:ins w:id="55" w:author="Bryce Mihalevich" w:date="2016-02-28T12:48:00Z"/>
        </w:trPr>
        <w:tc>
          <w:tcPr>
            <w:tcW w:w="1632" w:type="pct"/>
            <w:tcBorders>
              <w:top w:val="nil"/>
              <w:left w:val="single" w:sz="4" w:space="0" w:color="auto"/>
              <w:bottom w:val="single" w:sz="4" w:space="0" w:color="auto"/>
              <w:right w:val="single" w:sz="4" w:space="0" w:color="auto"/>
            </w:tcBorders>
            <w:shd w:val="clear" w:color="auto" w:fill="auto"/>
            <w:vAlign w:val="center"/>
            <w:hideMark/>
          </w:tcPr>
          <w:p w14:paraId="26F6AD55" w14:textId="77777777" w:rsidR="00DA03FB" w:rsidRPr="00DD4367" w:rsidRDefault="00DA03FB" w:rsidP="00A82918">
            <w:pPr>
              <w:pStyle w:val="NoSpacing"/>
              <w:jc w:val="center"/>
              <w:rPr>
                <w:ins w:id="56" w:author="Bryce Mihalevich" w:date="2016-02-28T12:48:00Z"/>
                <w:sz w:val="20"/>
                <w:szCs w:val="20"/>
              </w:rPr>
            </w:pPr>
            <w:ins w:id="57" w:author="Bryce Mihalevich" w:date="2016-02-28T12:48:00Z">
              <w:r w:rsidRPr="00DD4367">
                <w:rPr>
                  <w:sz w:val="20"/>
                  <w:szCs w:val="20"/>
                </w:rPr>
                <w:t>USA Fish &amp;Wildlife Services</w:t>
              </w:r>
            </w:ins>
          </w:p>
        </w:tc>
        <w:tc>
          <w:tcPr>
            <w:tcW w:w="562" w:type="pct"/>
            <w:tcBorders>
              <w:top w:val="nil"/>
              <w:left w:val="nil"/>
              <w:bottom w:val="single" w:sz="4" w:space="0" w:color="auto"/>
              <w:right w:val="single" w:sz="4" w:space="0" w:color="auto"/>
            </w:tcBorders>
            <w:shd w:val="clear" w:color="auto" w:fill="auto"/>
            <w:noWrap/>
            <w:vAlign w:val="center"/>
            <w:hideMark/>
          </w:tcPr>
          <w:p w14:paraId="606450EC" w14:textId="77777777" w:rsidR="00DA03FB" w:rsidRPr="00DD4367" w:rsidRDefault="00DA03FB" w:rsidP="00A82918">
            <w:pPr>
              <w:pStyle w:val="NoSpacing"/>
              <w:jc w:val="center"/>
              <w:rPr>
                <w:ins w:id="58" w:author="Bryce Mihalevich" w:date="2016-02-28T12:48:00Z"/>
                <w:sz w:val="20"/>
                <w:szCs w:val="20"/>
              </w:rPr>
              <w:pPrChange w:id="59" w:author="Bryce Mihalevich" w:date="2016-02-28T12:50:00Z">
                <w:pPr>
                  <w:pStyle w:val="NoSpacing"/>
                </w:pPr>
              </w:pPrChange>
            </w:pPr>
            <w:ins w:id="60" w:author="Bryce Mihalevich" w:date="2016-02-28T12:48:00Z">
              <w:r w:rsidRPr="00DD4367">
                <w:rPr>
                  <w:sz w:val="20"/>
                  <w:szCs w:val="20"/>
                </w:rPr>
                <w:t>29-1919</w:t>
              </w:r>
            </w:ins>
          </w:p>
        </w:tc>
        <w:tc>
          <w:tcPr>
            <w:tcW w:w="1066" w:type="pct"/>
            <w:tcBorders>
              <w:top w:val="nil"/>
              <w:left w:val="nil"/>
              <w:bottom w:val="single" w:sz="4" w:space="0" w:color="auto"/>
              <w:right w:val="single" w:sz="4" w:space="0" w:color="auto"/>
            </w:tcBorders>
            <w:shd w:val="clear" w:color="auto" w:fill="auto"/>
            <w:noWrap/>
            <w:vAlign w:val="center"/>
            <w:hideMark/>
          </w:tcPr>
          <w:p w14:paraId="038163AD" w14:textId="77777777" w:rsidR="00DA03FB" w:rsidRPr="00DD4367" w:rsidRDefault="00DA03FB" w:rsidP="00A82918">
            <w:pPr>
              <w:pStyle w:val="NoSpacing"/>
              <w:jc w:val="center"/>
              <w:rPr>
                <w:ins w:id="61" w:author="Bryce Mihalevich" w:date="2016-02-28T12:48:00Z"/>
                <w:sz w:val="20"/>
                <w:szCs w:val="20"/>
              </w:rPr>
            </w:pPr>
            <w:ins w:id="62" w:author="Bryce Mihalevich" w:date="2016-02-28T12:48:00Z">
              <w:r w:rsidRPr="00DD4367">
                <w:rPr>
                  <w:sz w:val="20"/>
                  <w:szCs w:val="20"/>
                </w:rPr>
                <w:t>Unnamed Stream</w:t>
              </w:r>
            </w:ins>
          </w:p>
        </w:tc>
        <w:tc>
          <w:tcPr>
            <w:tcW w:w="711" w:type="pct"/>
            <w:tcBorders>
              <w:top w:val="nil"/>
              <w:left w:val="nil"/>
              <w:bottom w:val="single" w:sz="4" w:space="0" w:color="auto"/>
              <w:right w:val="single" w:sz="4" w:space="0" w:color="auto"/>
            </w:tcBorders>
            <w:shd w:val="clear" w:color="auto" w:fill="auto"/>
            <w:noWrap/>
            <w:vAlign w:val="center"/>
            <w:hideMark/>
          </w:tcPr>
          <w:p w14:paraId="15D99394" w14:textId="77777777" w:rsidR="00DA03FB" w:rsidRPr="00DD4367" w:rsidRDefault="00DA03FB" w:rsidP="00A82918">
            <w:pPr>
              <w:pStyle w:val="NoSpacing"/>
              <w:jc w:val="center"/>
              <w:rPr>
                <w:ins w:id="63" w:author="Bryce Mihalevich" w:date="2016-02-28T12:48:00Z"/>
                <w:sz w:val="20"/>
                <w:szCs w:val="20"/>
              </w:rPr>
            </w:pPr>
            <w:ins w:id="64" w:author="Bryce Mihalevich" w:date="2016-02-28T12:48:00Z">
              <w:r w:rsidRPr="00DD4367">
                <w:rPr>
                  <w:sz w:val="20"/>
                  <w:szCs w:val="20"/>
                </w:rPr>
                <w:t>2.4 cfs</w:t>
              </w:r>
            </w:ins>
          </w:p>
        </w:tc>
        <w:tc>
          <w:tcPr>
            <w:tcW w:w="1029" w:type="pct"/>
            <w:tcBorders>
              <w:top w:val="nil"/>
              <w:left w:val="nil"/>
              <w:bottom w:val="single" w:sz="4" w:space="0" w:color="auto"/>
              <w:right w:val="single" w:sz="4" w:space="0" w:color="auto"/>
            </w:tcBorders>
            <w:shd w:val="clear" w:color="auto" w:fill="auto"/>
            <w:noWrap/>
            <w:vAlign w:val="center"/>
            <w:hideMark/>
          </w:tcPr>
          <w:p w14:paraId="56FF634A" w14:textId="77777777" w:rsidR="00DA03FB" w:rsidRPr="00DD4367" w:rsidRDefault="00DA03FB" w:rsidP="00A82918">
            <w:pPr>
              <w:pStyle w:val="NoSpacing"/>
              <w:jc w:val="center"/>
              <w:rPr>
                <w:ins w:id="65" w:author="Bryce Mihalevich" w:date="2016-02-28T12:48:00Z"/>
                <w:sz w:val="20"/>
                <w:szCs w:val="20"/>
              </w:rPr>
            </w:pPr>
            <w:ins w:id="66" w:author="Bryce Mihalevich" w:date="2016-02-28T12:48:00Z">
              <w:r w:rsidRPr="00DD4367">
                <w:rPr>
                  <w:sz w:val="20"/>
                  <w:szCs w:val="20"/>
                </w:rPr>
                <w:t>SURFACE</w:t>
              </w:r>
            </w:ins>
          </w:p>
        </w:tc>
      </w:tr>
      <w:tr w:rsidR="00DD4367" w:rsidRPr="00DD4367" w14:paraId="2A4715BC" w14:textId="77777777" w:rsidTr="00DD4367">
        <w:trPr>
          <w:trHeight w:val="300"/>
          <w:ins w:id="67" w:author="Bryce Mihalevich" w:date="2016-02-28T12:48:00Z"/>
        </w:trPr>
        <w:tc>
          <w:tcPr>
            <w:tcW w:w="1632" w:type="pct"/>
            <w:tcBorders>
              <w:top w:val="nil"/>
              <w:left w:val="single" w:sz="4" w:space="0" w:color="auto"/>
              <w:bottom w:val="single" w:sz="4" w:space="0" w:color="auto"/>
              <w:right w:val="single" w:sz="4" w:space="0" w:color="auto"/>
            </w:tcBorders>
            <w:shd w:val="clear" w:color="auto" w:fill="auto"/>
            <w:vAlign w:val="center"/>
            <w:hideMark/>
          </w:tcPr>
          <w:p w14:paraId="3A275E15" w14:textId="77777777" w:rsidR="00DA03FB" w:rsidRPr="00DD4367" w:rsidRDefault="00DA03FB" w:rsidP="00A82918">
            <w:pPr>
              <w:pStyle w:val="NoSpacing"/>
              <w:jc w:val="center"/>
              <w:rPr>
                <w:ins w:id="68" w:author="Bryce Mihalevich" w:date="2016-02-28T12:48:00Z"/>
                <w:sz w:val="20"/>
                <w:szCs w:val="20"/>
              </w:rPr>
            </w:pPr>
            <w:ins w:id="69" w:author="Bryce Mihalevich" w:date="2016-02-28T12:48:00Z">
              <w:r w:rsidRPr="00DD4367">
                <w:rPr>
                  <w:sz w:val="20"/>
                  <w:szCs w:val="20"/>
                </w:rPr>
                <w:t>USA Fish and Wildlife Services</w:t>
              </w:r>
            </w:ins>
          </w:p>
        </w:tc>
        <w:tc>
          <w:tcPr>
            <w:tcW w:w="562" w:type="pct"/>
            <w:tcBorders>
              <w:top w:val="nil"/>
              <w:left w:val="nil"/>
              <w:bottom w:val="single" w:sz="4" w:space="0" w:color="auto"/>
              <w:right w:val="single" w:sz="4" w:space="0" w:color="auto"/>
            </w:tcBorders>
            <w:shd w:val="clear" w:color="auto" w:fill="auto"/>
            <w:noWrap/>
            <w:vAlign w:val="center"/>
            <w:hideMark/>
          </w:tcPr>
          <w:p w14:paraId="13512E03" w14:textId="77777777" w:rsidR="00DA03FB" w:rsidRPr="00DD4367" w:rsidRDefault="00DA03FB" w:rsidP="00A82918">
            <w:pPr>
              <w:pStyle w:val="NoSpacing"/>
              <w:jc w:val="center"/>
              <w:rPr>
                <w:ins w:id="70" w:author="Bryce Mihalevich" w:date="2016-02-28T12:48:00Z"/>
                <w:sz w:val="20"/>
                <w:szCs w:val="20"/>
              </w:rPr>
              <w:pPrChange w:id="71" w:author="Bryce Mihalevich" w:date="2016-02-28T12:50:00Z">
                <w:pPr>
                  <w:pStyle w:val="NoSpacing"/>
                </w:pPr>
              </w:pPrChange>
            </w:pPr>
            <w:ins w:id="72" w:author="Bryce Mihalevich" w:date="2016-02-28T12:48:00Z">
              <w:r w:rsidRPr="00DD4367">
                <w:rPr>
                  <w:sz w:val="20"/>
                  <w:szCs w:val="20"/>
                </w:rPr>
                <w:t>29-973</w:t>
              </w:r>
            </w:ins>
          </w:p>
        </w:tc>
        <w:tc>
          <w:tcPr>
            <w:tcW w:w="1066" w:type="pct"/>
            <w:tcBorders>
              <w:top w:val="nil"/>
              <w:left w:val="nil"/>
              <w:bottom w:val="single" w:sz="4" w:space="0" w:color="auto"/>
              <w:right w:val="single" w:sz="4" w:space="0" w:color="auto"/>
            </w:tcBorders>
            <w:shd w:val="clear" w:color="auto" w:fill="auto"/>
            <w:noWrap/>
            <w:vAlign w:val="center"/>
            <w:hideMark/>
          </w:tcPr>
          <w:p w14:paraId="2C5EEF86" w14:textId="77777777" w:rsidR="00DA03FB" w:rsidRPr="00DD4367" w:rsidRDefault="00DA03FB" w:rsidP="00A82918">
            <w:pPr>
              <w:pStyle w:val="NoSpacing"/>
              <w:jc w:val="center"/>
              <w:rPr>
                <w:ins w:id="73" w:author="Bryce Mihalevich" w:date="2016-02-28T12:48:00Z"/>
                <w:sz w:val="20"/>
                <w:szCs w:val="20"/>
              </w:rPr>
            </w:pPr>
            <w:ins w:id="74" w:author="Bryce Mihalevich" w:date="2016-02-28T12:48:00Z">
              <w:r w:rsidRPr="00DD4367">
                <w:rPr>
                  <w:sz w:val="20"/>
                  <w:szCs w:val="20"/>
                </w:rPr>
                <w:t>Unnamed Stream</w:t>
              </w:r>
            </w:ins>
          </w:p>
        </w:tc>
        <w:tc>
          <w:tcPr>
            <w:tcW w:w="711" w:type="pct"/>
            <w:tcBorders>
              <w:top w:val="nil"/>
              <w:left w:val="nil"/>
              <w:bottom w:val="single" w:sz="4" w:space="0" w:color="auto"/>
              <w:right w:val="single" w:sz="4" w:space="0" w:color="auto"/>
            </w:tcBorders>
            <w:shd w:val="clear" w:color="auto" w:fill="auto"/>
            <w:noWrap/>
            <w:vAlign w:val="center"/>
            <w:hideMark/>
          </w:tcPr>
          <w:p w14:paraId="5117B7A1" w14:textId="77777777" w:rsidR="00DA03FB" w:rsidRPr="00DD4367" w:rsidRDefault="00DA03FB" w:rsidP="00A82918">
            <w:pPr>
              <w:pStyle w:val="NoSpacing"/>
              <w:jc w:val="center"/>
              <w:rPr>
                <w:ins w:id="75" w:author="Bryce Mihalevich" w:date="2016-02-28T12:48:00Z"/>
                <w:sz w:val="20"/>
                <w:szCs w:val="20"/>
              </w:rPr>
            </w:pPr>
            <w:ins w:id="76" w:author="Bryce Mihalevich" w:date="2016-02-28T12:48:00Z">
              <w:r w:rsidRPr="00DD4367">
                <w:rPr>
                  <w:sz w:val="20"/>
                  <w:szCs w:val="20"/>
                </w:rPr>
                <w:t>2.4 cfs</w:t>
              </w:r>
            </w:ins>
          </w:p>
        </w:tc>
        <w:tc>
          <w:tcPr>
            <w:tcW w:w="1029" w:type="pct"/>
            <w:tcBorders>
              <w:top w:val="nil"/>
              <w:left w:val="nil"/>
              <w:bottom w:val="single" w:sz="4" w:space="0" w:color="auto"/>
              <w:right w:val="single" w:sz="4" w:space="0" w:color="auto"/>
            </w:tcBorders>
            <w:shd w:val="clear" w:color="auto" w:fill="auto"/>
            <w:noWrap/>
            <w:vAlign w:val="center"/>
            <w:hideMark/>
          </w:tcPr>
          <w:p w14:paraId="15EC6E10" w14:textId="77777777" w:rsidR="00DA03FB" w:rsidRPr="00DD4367" w:rsidRDefault="00DA03FB" w:rsidP="00A82918">
            <w:pPr>
              <w:pStyle w:val="NoSpacing"/>
              <w:jc w:val="center"/>
              <w:rPr>
                <w:ins w:id="77" w:author="Bryce Mihalevich" w:date="2016-02-28T12:48:00Z"/>
                <w:sz w:val="20"/>
                <w:szCs w:val="20"/>
              </w:rPr>
            </w:pPr>
            <w:ins w:id="78" w:author="Bryce Mihalevich" w:date="2016-02-28T12:48:00Z">
              <w:r w:rsidRPr="00DD4367">
                <w:rPr>
                  <w:sz w:val="20"/>
                  <w:szCs w:val="20"/>
                </w:rPr>
                <w:t>SURFACE</w:t>
              </w:r>
            </w:ins>
          </w:p>
        </w:tc>
      </w:tr>
      <w:tr w:rsidR="00DD4367" w:rsidRPr="00DD4367" w14:paraId="4B9A33C1" w14:textId="77777777" w:rsidTr="00DD4367">
        <w:trPr>
          <w:trHeight w:val="600"/>
          <w:ins w:id="79" w:author="Bryce Mihalevich" w:date="2016-02-28T12:48:00Z"/>
        </w:trPr>
        <w:tc>
          <w:tcPr>
            <w:tcW w:w="1632" w:type="pct"/>
            <w:tcBorders>
              <w:top w:val="nil"/>
              <w:left w:val="single" w:sz="4" w:space="0" w:color="auto"/>
              <w:bottom w:val="single" w:sz="4" w:space="0" w:color="auto"/>
              <w:right w:val="single" w:sz="4" w:space="0" w:color="auto"/>
            </w:tcBorders>
            <w:shd w:val="clear" w:color="auto" w:fill="auto"/>
            <w:vAlign w:val="center"/>
            <w:hideMark/>
          </w:tcPr>
          <w:p w14:paraId="04199070" w14:textId="77777777" w:rsidR="00DA03FB" w:rsidRPr="00DD4367" w:rsidRDefault="00DA03FB" w:rsidP="00A82918">
            <w:pPr>
              <w:pStyle w:val="NoSpacing"/>
              <w:jc w:val="center"/>
              <w:rPr>
                <w:ins w:id="80" w:author="Bryce Mihalevich" w:date="2016-02-28T12:48:00Z"/>
                <w:sz w:val="20"/>
                <w:szCs w:val="20"/>
              </w:rPr>
            </w:pPr>
            <w:ins w:id="81" w:author="Bryce Mihalevich" w:date="2016-02-28T12:48:00Z">
              <w:r w:rsidRPr="00DD4367">
                <w:rPr>
                  <w:sz w:val="20"/>
                  <w:szCs w:val="20"/>
                </w:rPr>
                <w:t>Grace G. White Trust and LeRoy Clark White Family Trust</w:t>
              </w:r>
            </w:ins>
          </w:p>
        </w:tc>
        <w:tc>
          <w:tcPr>
            <w:tcW w:w="562" w:type="pct"/>
            <w:tcBorders>
              <w:top w:val="nil"/>
              <w:left w:val="nil"/>
              <w:bottom w:val="single" w:sz="4" w:space="0" w:color="auto"/>
              <w:right w:val="single" w:sz="4" w:space="0" w:color="auto"/>
            </w:tcBorders>
            <w:shd w:val="clear" w:color="auto" w:fill="auto"/>
            <w:noWrap/>
            <w:vAlign w:val="center"/>
            <w:hideMark/>
          </w:tcPr>
          <w:p w14:paraId="63C6C292" w14:textId="77777777" w:rsidR="00DA03FB" w:rsidRPr="00DD4367" w:rsidRDefault="00DA03FB" w:rsidP="00A82918">
            <w:pPr>
              <w:pStyle w:val="NoSpacing"/>
              <w:jc w:val="center"/>
              <w:rPr>
                <w:ins w:id="82" w:author="Bryce Mihalevich" w:date="2016-02-28T12:48:00Z"/>
                <w:sz w:val="20"/>
                <w:szCs w:val="20"/>
              </w:rPr>
              <w:pPrChange w:id="83" w:author="Bryce Mihalevich" w:date="2016-02-28T12:50:00Z">
                <w:pPr>
                  <w:pStyle w:val="NoSpacing"/>
                </w:pPr>
              </w:pPrChange>
            </w:pPr>
            <w:ins w:id="84" w:author="Bryce Mihalevich" w:date="2016-02-28T12:48:00Z">
              <w:r w:rsidRPr="00DD4367">
                <w:rPr>
                  <w:sz w:val="20"/>
                  <w:szCs w:val="20"/>
                </w:rPr>
                <w:t>29-936</w:t>
              </w:r>
            </w:ins>
          </w:p>
        </w:tc>
        <w:tc>
          <w:tcPr>
            <w:tcW w:w="1066" w:type="pct"/>
            <w:tcBorders>
              <w:top w:val="nil"/>
              <w:left w:val="nil"/>
              <w:bottom w:val="single" w:sz="4" w:space="0" w:color="auto"/>
              <w:right w:val="single" w:sz="4" w:space="0" w:color="auto"/>
            </w:tcBorders>
            <w:shd w:val="clear" w:color="auto" w:fill="auto"/>
            <w:noWrap/>
            <w:vAlign w:val="center"/>
            <w:hideMark/>
          </w:tcPr>
          <w:p w14:paraId="5B23497B" w14:textId="77777777" w:rsidR="00DA03FB" w:rsidRPr="00DD4367" w:rsidRDefault="00DA03FB" w:rsidP="00A82918">
            <w:pPr>
              <w:pStyle w:val="NoSpacing"/>
              <w:jc w:val="center"/>
              <w:rPr>
                <w:ins w:id="85" w:author="Bryce Mihalevich" w:date="2016-02-28T12:48:00Z"/>
                <w:sz w:val="20"/>
                <w:szCs w:val="20"/>
              </w:rPr>
            </w:pPr>
            <w:ins w:id="86" w:author="Bryce Mihalevich" w:date="2016-02-28T12:48:00Z">
              <w:r w:rsidRPr="00DD4367">
                <w:rPr>
                  <w:sz w:val="20"/>
                  <w:szCs w:val="20"/>
                </w:rPr>
                <w:t>Dan Walker Spring</w:t>
              </w:r>
            </w:ins>
          </w:p>
        </w:tc>
        <w:tc>
          <w:tcPr>
            <w:tcW w:w="711" w:type="pct"/>
            <w:tcBorders>
              <w:top w:val="nil"/>
              <w:left w:val="nil"/>
              <w:bottom w:val="single" w:sz="4" w:space="0" w:color="auto"/>
              <w:right w:val="single" w:sz="4" w:space="0" w:color="auto"/>
            </w:tcBorders>
            <w:shd w:val="clear" w:color="auto" w:fill="auto"/>
            <w:noWrap/>
            <w:vAlign w:val="center"/>
            <w:hideMark/>
          </w:tcPr>
          <w:p w14:paraId="73C6E9D8" w14:textId="77777777" w:rsidR="00DA03FB" w:rsidRPr="00DD4367" w:rsidRDefault="00DA03FB" w:rsidP="00A82918">
            <w:pPr>
              <w:pStyle w:val="NoSpacing"/>
              <w:jc w:val="center"/>
              <w:rPr>
                <w:ins w:id="87" w:author="Bryce Mihalevich" w:date="2016-02-28T12:48:00Z"/>
                <w:sz w:val="20"/>
                <w:szCs w:val="20"/>
              </w:rPr>
            </w:pPr>
            <w:ins w:id="88" w:author="Bryce Mihalevich" w:date="2016-02-28T12:48:00Z">
              <w:r w:rsidRPr="00DD4367">
                <w:rPr>
                  <w:sz w:val="20"/>
                  <w:szCs w:val="20"/>
                </w:rPr>
                <w:t>3.06 cfs</w:t>
              </w:r>
            </w:ins>
          </w:p>
        </w:tc>
        <w:tc>
          <w:tcPr>
            <w:tcW w:w="1029" w:type="pct"/>
            <w:tcBorders>
              <w:top w:val="nil"/>
              <w:left w:val="nil"/>
              <w:bottom w:val="single" w:sz="4" w:space="0" w:color="auto"/>
              <w:right w:val="single" w:sz="4" w:space="0" w:color="auto"/>
            </w:tcBorders>
            <w:shd w:val="clear" w:color="auto" w:fill="auto"/>
            <w:noWrap/>
            <w:vAlign w:val="center"/>
            <w:hideMark/>
          </w:tcPr>
          <w:p w14:paraId="3105EE78" w14:textId="77777777" w:rsidR="00DA03FB" w:rsidRPr="00DD4367" w:rsidRDefault="00DA03FB" w:rsidP="00A82918">
            <w:pPr>
              <w:pStyle w:val="NoSpacing"/>
              <w:jc w:val="center"/>
              <w:rPr>
                <w:ins w:id="89" w:author="Bryce Mihalevich" w:date="2016-02-28T12:48:00Z"/>
                <w:sz w:val="20"/>
                <w:szCs w:val="20"/>
              </w:rPr>
            </w:pPr>
            <w:ins w:id="90" w:author="Bryce Mihalevich" w:date="2016-02-28T12:48:00Z">
              <w:r w:rsidRPr="00DD4367">
                <w:rPr>
                  <w:sz w:val="20"/>
                  <w:szCs w:val="20"/>
                </w:rPr>
                <w:t>SURFACE</w:t>
              </w:r>
            </w:ins>
          </w:p>
        </w:tc>
      </w:tr>
      <w:tr w:rsidR="00DD4367" w:rsidRPr="00DD4367" w14:paraId="13CF1F60" w14:textId="77777777" w:rsidTr="00DD4367">
        <w:trPr>
          <w:trHeight w:val="600"/>
          <w:ins w:id="91" w:author="Bryce Mihalevich" w:date="2016-02-28T12:48:00Z"/>
        </w:trPr>
        <w:tc>
          <w:tcPr>
            <w:tcW w:w="1632" w:type="pct"/>
            <w:tcBorders>
              <w:top w:val="nil"/>
              <w:left w:val="single" w:sz="4" w:space="0" w:color="auto"/>
              <w:bottom w:val="single" w:sz="4" w:space="0" w:color="auto"/>
              <w:right w:val="single" w:sz="4" w:space="0" w:color="auto"/>
            </w:tcBorders>
            <w:shd w:val="clear" w:color="auto" w:fill="auto"/>
            <w:vAlign w:val="center"/>
            <w:hideMark/>
          </w:tcPr>
          <w:p w14:paraId="75C05BDC" w14:textId="77777777" w:rsidR="00DA03FB" w:rsidRPr="00DD4367" w:rsidRDefault="00DA03FB" w:rsidP="00A82918">
            <w:pPr>
              <w:pStyle w:val="NoSpacing"/>
              <w:jc w:val="center"/>
              <w:rPr>
                <w:ins w:id="92" w:author="Bryce Mihalevich" w:date="2016-02-28T12:48:00Z"/>
                <w:sz w:val="20"/>
                <w:szCs w:val="20"/>
              </w:rPr>
            </w:pPr>
            <w:ins w:id="93" w:author="Bryce Mihalevich" w:date="2016-02-28T12:48:00Z">
              <w:r w:rsidRPr="00DD4367">
                <w:rPr>
                  <w:sz w:val="20"/>
                  <w:szCs w:val="20"/>
                </w:rPr>
                <w:t>Grace G. White Trust and LeRoy Clark White Family Trust</w:t>
              </w:r>
            </w:ins>
          </w:p>
        </w:tc>
        <w:tc>
          <w:tcPr>
            <w:tcW w:w="562" w:type="pct"/>
            <w:tcBorders>
              <w:top w:val="nil"/>
              <w:left w:val="nil"/>
              <w:bottom w:val="single" w:sz="4" w:space="0" w:color="auto"/>
              <w:right w:val="single" w:sz="4" w:space="0" w:color="auto"/>
            </w:tcBorders>
            <w:shd w:val="clear" w:color="auto" w:fill="auto"/>
            <w:noWrap/>
            <w:vAlign w:val="center"/>
            <w:hideMark/>
          </w:tcPr>
          <w:p w14:paraId="6F910493" w14:textId="77777777" w:rsidR="00DA03FB" w:rsidRPr="00DD4367" w:rsidRDefault="00DA03FB" w:rsidP="00A82918">
            <w:pPr>
              <w:pStyle w:val="NoSpacing"/>
              <w:jc w:val="center"/>
              <w:rPr>
                <w:ins w:id="94" w:author="Bryce Mihalevich" w:date="2016-02-28T12:48:00Z"/>
                <w:sz w:val="20"/>
                <w:szCs w:val="20"/>
              </w:rPr>
              <w:pPrChange w:id="95" w:author="Bryce Mihalevich" w:date="2016-02-28T12:50:00Z">
                <w:pPr>
                  <w:pStyle w:val="NoSpacing"/>
                </w:pPr>
              </w:pPrChange>
            </w:pPr>
            <w:ins w:id="96" w:author="Bryce Mihalevich" w:date="2016-02-28T12:48:00Z">
              <w:r w:rsidRPr="00DD4367">
                <w:rPr>
                  <w:sz w:val="20"/>
                  <w:szCs w:val="20"/>
                </w:rPr>
                <w:t>29-937</w:t>
              </w:r>
            </w:ins>
          </w:p>
        </w:tc>
        <w:tc>
          <w:tcPr>
            <w:tcW w:w="1066" w:type="pct"/>
            <w:tcBorders>
              <w:top w:val="nil"/>
              <w:left w:val="nil"/>
              <w:bottom w:val="single" w:sz="4" w:space="0" w:color="auto"/>
              <w:right w:val="single" w:sz="4" w:space="0" w:color="auto"/>
            </w:tcBorders>
            <w:shd w:val="clear" w:color="auto" w:fill="auto"/>
            <w:noWrap/>
            <w:vAlign w:val="center"/>
            <w:hideMark/>
          </w:tcPr>
          <w:p w14:paraId="29696CC5" w14:textId="77777777" w:rsidR="00DA03FB" w:rsidRPr="00DD4367" w:rsidRDefault="00DA03FB" w:rsidP="00A82918">
            <w:pPr>
              <w:pStyle w:val="NoSpacing"/>
              <w:jc w:val="center"/>
              <w:rPr>
                <w:ins w:id="97" w:author="Bryce Mihalevich" w:date="2016-02-28T12:48:00Z"/>
                <w:sz w:val="20"/>
                <w:szCs w:val="20"/>
              </w:rPr>
            </w:pPr>
            <w:ins w:id="98" w:author="Bryce Mihalevich" w:date="2016-02-28T12:48:00Z">
              <w:r w:rsidRPr="00DD4367">
                <w:rPr>
                  <w:sz w:val="20"/>
                  <w:szCs w:val="20"/>
                </w:rPr>
                <w:t>Perry Spring Stream</w:t>
              </w:r>
            </w:ins>
          </w:p>
        </w:tc>
        <w:tc>
          <w:tcPr>
            <w:tcW w:w="711" w:type="pct"/>
            <w:tcBorders>
              <w:top w:val="nil"/>
              <w:left w:val="nil"/>
              <w:bottom w:val="single" w:sz="4" w:space="0" w:color="auto"/>
              <w:right w:val="single" w:sz="4" w:space="0" w:color="auto"/>
            </w:tcBorders>
            <w:shd w:val="clear" w:color="auto" w:fill="auto"/>
            <w:noWrap/>
            <w:vAlign w:val="center"/>
            <w:hideMark/>
          </w:tcPr>
          <w:p w14:paraId="4C7E94A9" w14:textId="77777777" w:rsidR="00DA03FB" w:rsidRPr="00DD4367" w:rsidRDefault="00DA03FB" w:rsidP="00A82918">
            <w:pPr>
              <w:pStyle w:val="NoSpacing"/>
              <w:jc w:val="center"/>
              <w:rPr>
                <w:ins w:id="99" w:author="Bryce Mihalevich" w:date="2016-02-28T12:48:00Z"/>
                <w:sz w:val="20"/>
                <w:szCs w:val="20"/>
              </w:rPr>
            </w:pPr>
            <w:ins w:id="100" w:author="Bryce Mihalevich" w:date="2016-02-28T12:48:00Z">
              <w:r w:rsidRPr="00DD4367">
                <w:rPr>
                  <w:sz w:val="20"/>
                  <w:szCs w:val="20"/>
                </w:rPr>
                <w:t>0.56 cfs</w:t>
              </w:r>
            </w:ins>
          </w:p>
        </w:tc>
        <w:tc>
          <w:tcPr>
            <w:tcW w:w="1029" w:type="pct"/>
            <w:tcBorders>
              <w:top w:val="nil"/>
              <w:left w:val="nil"/>
              <w:bottom w:val="single" w:sz="4" w:space="0" w:color="auto"/>
              <w:right w:val="single" w:sz="4" w:space="0" w:color="auto"/>
            </w:tcBorders>
            <w:shd w:val="clear" w:color="auto" w:fill="auto"/>
            <w:noWrap/>
            <w:vAlign w:val="center"/>
            <w:hideMark/>
          </w:tcPr>
          <w:p w14:paraId="2F1A0218" w14:textId="77777777" w:rsidR="00DA03FB" w:rsidRPr="00DD4367" w:rsidRDefault="00DA03FB" w:rsidP="00A82918">
            <w:pPr>
              <w:pStyle w:val="NoSpacing"/>
              <w:jc w:val="center"/>
              <w:rPr>
                <w:ins w:id="101" w:author="Bryce Mihalevich" w:date="2016-02-28T12:48:00Z"/>
                <w:sz w:val="20"/>
                <w:szCs w:val="20"/>
              </w:rPr>
            </w:pPr>
            <w:ins w:id="102" w:author="Bryce Mihalevich" w:date="2016-02-28T12:48:00Z">
              <w:r w:rsidRPr="00DD4367">
                <w:rPr>
                  <w:sz w:val="20"/>
                  <w:szCs w:val="20"/>
                </w:rPr>
                <w:t>SURFACE</w:t>
              </w:r>
            </w:ins>
          </w:p>
        </w:tc>
      </w:tr>
      <w:tr w:rsidR="00DD4367" w:rsidRPr="00DD4367" w14:paraId="6B497706" w14:textId="77777777" w:rsidTr="00DD4367">
        <w:trPr>
          <w:trHeight w:val="300"/>
          <w:ins w:id="103" w:author="Bryce Mihalevich" w:date="2016-02-28T12:48:00Z"/>
        </w:trPr>
        <w:tc>
          <w:tcPr>
            <w:tcW w:w="1632" w:type="pct"/>
            <w:tcBorders>
              <w:top w:val="nil"/>
              <w:left w:val="single" w:sz="4" w:space="0" w:color="auto"/>
              <w:bottom w:val="single" w:sz="4" w:space="0" w:color="auto"/>
              <w:right w:val="single" w:sz="4" w:space="0" w:color="auto"/>
            </w:tcBorders>
            <w:shd w:val="clear" w:color="auto" w:fill="auto"/>
            <w:vAlign w:val="center"/>
            <w:hideMark/>
          </w:tcPr>
          <w:p w14:paraId="0BF35263" w14:textId="77777777" w:rsidR="00DA03FB" w:rsidRPr="00DD4367" w:rsidRDefault="00DA03FB" w:rsidP="00A82918">
            <w:pPr>
              <w:pStyle w:val="NoSpacing"/>
              <w:jc w:val="center"/>
              <w:rPr>
                <w:ins w:id="104" w:author="Bryce Mihalevich" w:date="2016-02-28T12:48:00Z"/>
                <w:sz w:val="20"/>
                <w:szCs w:val="20"/>
              </w:rPr>
            </w:pPr>
            <w:ins w:id="105" w:author="Bryce Mihalevich" w:date="2016-02-28T12:48:00Z">
              <w:r w:rsidRPr="00DD4367">
                <w:rPr>
                  <w:sz w:val="20"/>
                  <w:szCs w:val="20"/>
                </w:rPr>
                <w:t>USA Fish &amp; Wildlife Service</w:t>
              </w:r>
            </w:ins>
          </w:p>
        </w:tc>
        <w:tc>
          <w:tcPr>
            <w:tcW w:w="562" w:type="pct"/>
            <w:tcBorders>
              <w:top w:val="nil"/>
              <w:left w:val="nil"/>
              <w:bottom w:val="single" w:sz="4" w:space="0" w:color="auto"/>
              <w:right w:val="single" w:sz="4" w:space="0" w:color="auto"/>
            </w:tcBorders>
            <w:shd w:val="clear" w:color="auto" w:fill="auto"/>
            <w:noWrap/>
            <w:vAlign w:val="center"/>
            <w:hideMark/>
          </w:tcPr>
          <w:p w14:paraId="10AC4F66" w14:textId="77777777" w:rsidR="00DA03FB" w:rsidRPr="00DD4367" w:rsidRDefault="00DA03FB" w:rsidP="00A82918">
            <w:pPr>
              <w:pStyle w:val="NoSpacing"/>
              <w:jc w:val="center"/>
              <w:rPr>
                <w:ins w:id="106" w:author="Bryce Mihalevich" w:date="2016-02-28T12:48:00Z"/>
                <w:sz w:val="20"/>
                <w:szCs w:val="20"/>
              </w:rPr>
              <w:pPrChange w:id="107" w:author="Bryce Mihalevich" w:date="2016-02-28T12:50:00Z">
                <w:pPr>
                  <w:pStyle w:val="NoSpacing"/>
                </w:pPr>
              </w:pPrChange>
            </w:pPr>
            <w:ins w:id="108" w:author="Bryce Mihalevich" w:date="2016-02-28T12:48:00Z">
              <w:r w:rsidRPr="00DD4367">
                <w:rPr>
                  <w:sz w:val="20"/>
                  <w:szCs w:val="20"/>
                </w:rPr>
                <w:t>29-3061</w:t>
              </w:r>
            </w:ins>
          </w:p>
        </w:tc>
        <w:tc>
          <w:tcPr>
            <w:tcW w:w="1066" w:type="pct"/>
            <w:tcBorders>
              <w:top w:val="nil"/>
              <w:left w:val="nil"/>
              <w:bottom w:val="single" w:sz="4" w:space="0" w:color="auto"/>
              <w:right w:val="single" w:sz="4" w:space="0" w:color="auto"/>
            </w:tcBorders>
            <w:shd w:val="clear" w:color="auto" w:fill="auto"/>
            <w:noWrap/>
            <w:vAlign w:val="center"/>
            <w:hideMark/>
          </w:tcPr>
          <w:p w14:paraId="3D6EAEB5" w14:textId="77777777" w:rsidR="00DA03FB" w:rsidRPr="00DD4367" w:rsidRDefault="00DA03FB" w:rsidP="00A82918">
            <w:pPr>
              <w:pStyle w:val="NoSpacing"/>
              <w:jc w:val="center"/>
              <w:rPr>
                <w:ins w:id="109" w:author="Bryce Mihalevich" w:date="2016-02-28T12:48:00Z"/>
                <w:sz w:val="20"/>
                <w:szCs w:val="20"/>
              </w:rPr>
            </w:pPr>
            <w:ins w:id="110" w:author="Bryce Mihalevich" w:date="2016-02-28T12:48:00Z">
              <w:r w:rsidRPr="00DD4367">
                <w:rPr>
                  <w:sz w:val="20"/>
                  <w:szCs w:val="20"/>
                </w:rPr>
                <w:t>Underground Water Drain (open)</w:t>
              </w:r>
            </w:ins>
          </w:p>
        </w:tc>
        <w:tc>
          <w:tcPr>
            <w:tcW w:w="711" w:type="pct"/>
            <w:tcBorders>
              <w:top w:val="nil"/>
              <w:left w:val="nil"/>
              <w:bottom w:val="single" w:sz="4" w:space="0" w:color="auto"/>
              <w:right w:val="single" w:sz="4" w:space="0" w:color="auto"/>
            </w:tcBorders>
            <w:shd w:val="clear" w:color="auto" w:fill="auto"/>
            <w:noWrap/>
            <w:vAlign w:val="center"/>
            <w:hideMark/>
          </w:tcPr>
          <w:p w14:paraId="5A312780" w14:textId="77777777" w:rsidR="00DA03FB" w:rsidRPr="00DD4367" w:rsidRDefault="00DA03FB" w:rsidP="00A82918">
            <w:pPr>
              <w:pStyle w:val="NoSpacing"/>
              <w:jc w:val="center"/>
              <w:rPr>
                <w:ins w:id="111" w:author="Bryce Mihalevich" w:date="2016-02-28T12:48:00Z"/>
                <w:sz w:val="20"/>
                <w:szCs w:val="20"/>
              </w:rPr>
            </w:pPr>
            <w:ins w:id="112" w:author="Bryce Mihalevich" w:date="2016-02-28T12:48:00Z">
              <w:r w:rsidRPr="00DD4367">
                <w:rPr>
                  <w:sz w:val="20"/>
                  <w:szCs w:val="20"/>
                </w:rPr>
                <w:t>0.002 cfs</w:t>
              </w:r>
            </w:ins>
          </w:p>
        </w:tc>
        <w:tc>
          <w:tcPr>
            <w:tcW w:w="1029" w:type="pct"/>
            <w:tcBorders>
              <w:top w:val="nil"/>
              <w:left w:val="nil"/>
              <w:bottom w:val="single" w:sz="4" w:space="0" w:color="auto"/>
              <w:right w:val="single" w:sz="4" w:space="0" w:color="auto"/>
            </w:tcBorders>
            <w:shd w:val="clear" w:color="auto" w:fill="auto"/>
            <w:noWrap/>
            <w:vAlign w:val="center"/>
            <w:hideMark/>
          </w:tcPr>
          <w:p w14:paraId="2AC539DC" w14:textId="77777777" w:rsidR="00DA03FB" w:rsidRPr="00DD4367" w:rsidRDefault="00DA03FB" w:rsidP="00A82918">
            <w:pPr>
              <w:pStyle w:val="NoSpacing"/>
              <w:jc w:val="center"/>
              <w:rPr>
                <w:ins w:id="113" w:author="Bryce Mihalevich" w:date="2016-02-28T12:48:00Z"/>
                <w:sz w:val="20"/>
                <w:szCs w:val="20"/>
              </w:rPr>
            </w:pPr>
            <w:ins w:id="114" w:author="Bryce Mihalevich" w:date="2016-02-28T12:48:00Z">
              <w:r w:rsidRPr="00DD4367">
                <w:rPr>
                  <w:sz w:val="20"/>
                  <w:szCs w:val="20"/>
                </w:rPr>
                <w:t>POINT TO POINT</w:t>
              </w:r>
            </w:ins>
          </w:p>
        </w:tc>
      </w:tr>
      <w:tr w:rsidR="00DD4367" w:rsidRPr="00DD4367" w14:paraId="5715510E" w14:textId="77777777" w:rsidTr="00DD4367">
        <w:trPr>
          <w:trHeight w:val="300"/>
          <w:ins w:id="115" w:author="Bryce Mihalevich" w:date="2016-02-28T12:48:00Z"/>
        </w:trPr>
        <w:tc>
          <w:tcPr>
            <w:tcW w:w="1632" w:type="pct"/>
            <w:tcBorders>
              <w:top w:val="nil"/>
              <w:left w:val="single" w:sz="4" w:space="0" w:color="auto"/>
              <w:bottom w:val="single" w:sz="4" w:space="0" w:color="auto"/>
              <w:right w:val="single" w:sz="4" w:space="0" w:color="auto"/>
            </w:tcBorders>
            <w:shd w:val="clear" w:color="auto" w:fill="auto"/>
            <w:vAlign w:val="center"/>
            <w:hideMark/>
          </w:tcPr>
          <w:p w14:paraId="7C6813AB" w14:textId="77777777" w:rsidR="00DA03FB" w:rsidRPr="00DD4367" w:rsidRDefault="00DA03FB" w:rsidP="00A82918">
            <w:pPr>
              <w:pStyle w:val="NoSpacing"/>
              <w:jc w:val="center"/>
              <w:rPr>
                <w:ins w:id="116" w:author="Bryce Mihalevich" w:date="2016-02-28T12:48:00Z"/>
                <w:sz w:val="20"/>
                <w:szCs w:val="20"/>
              </w:rPr>
            </w:pPr>
            <w:ins w:id="117" w:author="Bryce Mihalevich" w:date="2016-02-28T12:48:00Z">
              <w:r w:rsidRPr="00DD4367">
                <w:rPr>
                  <w:sz w:val="20"/>
                  <w:szCs w:val="20"/>
                </w:rPr>
                <w:t>USA Fish and Wildlife Service</w:t>
              </w:r>
            </w:ins>
          </w:p>
        </w:tc>
        <w:tc>
          <w:tcPr>
            <w:tcW w:w="562" w:type="pct"/>
            <w:tcBorders>
              <w:top w:val="nil"/>
              <w:left w:val="nil"/>
              <w:bottom w:val="single" w:sz="4" w:space="0" w:color="auto"/>
              <w:right w:val="single" w:sz="4" w:space="0" w:color="auto"/>
            </w:tcBorders>
            <w:shd w:val="clear" w:color="auto" w:fill="auto"/>
            <w:noWrap/>
            <w:vAlign w:val="center"/>
            <w:hideMark/>
          </w:tcPr>
          <w:p w14:paraId="3FC775F1" w14:textId="77777777" w:rsidR="00DA03FB" w:rsidRPr="00DD4367" w:rsidRDefault="00DA03FB" w:rsidP="00A82918">
            <w:pPr>
              <w:pStyle w:val="NoSpacing"/>
              <w:jc w:val="center"/>
              <w:rPr>
                <w:ins w:id="118" w:author="Bryce Mihalevich" w:date="2016-02-28T12:48:00Z"/>
                <w:sz w:val="20"/>
                <w:szCs w:val="20"/>
              </w:rPr>
              <w:pPrChange w:id="119" w:author="Bryce Mihalevich" w:date="2016-02-28T12:50:00Z">
                <w:pPr>
                  <w:pStyle w:val="NoSpacing"/>
                </w:pPr>
              </w:pPrChange>
            </w:pPr>
            <w:ins w:id="120" w:author="Bryce Mihalevich" w:date="2016-02-28T12:48:00Z">
              <w:r w:rsidRPr="00DD4367">
                <w:rPr>
                  <w:sz w:val="20"/>
                  <w:szCs w:val="20"/>
                </w:rPr>
                <w:t>29-2622</w:t>
              </w:r>
            </w:ins>
          </w:p>
        </w:tc>
        <w:tc>
          <w:tcPr>
            <w:tcW w:w="1066" w:type="pct"/>
            <w:tcBorders>
              <w:top w:val="nil"/>
              <w:left w:val="nil"/>
              <w:bottom w:val="single" w:sz="4" w:space="0" w:color="auto"/>
              <w:right w:val="single" w:sz="4" w:space="0" w:color="auto"/>
            </w:tcBorders>
            <w:shd w:val="clear" w:color="auto" w:fill="auto"/>
            <w:noWrap/>
            <w:vAlign w:val="center"/>
            <w:hideMark/>
          </w:tcPr>
          <w:p w14:paraId="62046AE7" w14:textId="77777777" w:rsidR="00DA03FB" w:rsidRPr="00DD4367" w:rsidRDefault="00DA03FB" w:rsidP="00A82918">
            <w:pPr>
              <w:pStyle w:val="NoSpacing"/>
              <w:jc w:val="center"/>
              <w:rPr>
                <w:ins w:id="121" w:author="Bryce Mihalevich" w:date="2016-02-28T12:48:00Z"/>
                <w:sz w:val="20"/>
                <w:szCs w:val="20"/>
              </w:rPr>
            </w:pPr>
            <w:ins w:id="122" w:author="Bryce Mihalevich" w:date="2016-02-28T12:48:00Z">
              <w:r w:rsidRPr="00DD4367">
                <w:rPr>
                  <w:sz w:val="20"/>
                  <w:szCs w:val="20"/>
                </w:rPr>
                <w:t>Unnamed Spring Stream</w:t>
              </w:r>
            </w:ins>
          </w:p>
        </w:tc>
        <w:tc>
          <w:tcPr>
            <w:tcW w:w="711" w:type="pct"/>
            <w:tcBorders>
              <w:top w:val="nil"/>
              <w:left w:val="nil"/>
              <w:bottom w:val="single" w:sz="4" w:space="0" w:color="auto"/>
              <w:right w:val="single" w:sz="4" w:space="0" w:color="auto"/>
            </w:tcBorders>
            <w:shd w:val="clear" w:color="auto" w:fill="auto"/>
            <w:noWrap/>
            <w:vAlign w:val="center"/>
            <w:hideMark/>
          </w:tcPr>
          <w:p w14:paraId="5E85FD47" w14:textId="77777777" w:rsidR="00DA03FB" w:rsidRPr="00DD4367" w:rsidRDefault="00DA03FB" w:rsidP="00A82918">
            <w:pPr>
              <w:pStyle w:val="NoSpacing"/>
              <w:jc w:val="center"/>
              <w:rPr>
                <w:ins w:id="123" w:author="Bryce Mihalevich" w:date="2016-02-28T12:48:00Z"/>
                <w:sz w:val="20"/>
                <w:szCs w:val="20"/>
              </w:rPr>
            </w:pPr>
            <w:ins w:id="124" w:author="Bryce Mihalevich" w:date="2016-02-28T12:48:00Z">
              <w:r w:rsidRPr="00DD4367">
                <w:rPr>
                  <w:sz w:val="20"/>
                  <w:szCs w:val="20"/>
                </w:rPr>
                <w:t>0.015 cfs</w:t>
              </w:r>
            </w:ins>
          </w:p>
        </w:tc>
        <w:tc>
          <w:tcPr>
            <w:tcW w:w="1029" w:type="pct"/>
            <w:tcBorders>
              <w:top w:val="nil"/>
              <w:left w:val="nil"/>
              <w:bottom w:val="single" w:sz="4" w:space="0" w:color="auto"/>
              <w:right w:val="single" w:sz="4" w:space="0" w:color="auto"/>
            </w:tcBorders>
            <w:shd w:val="clear" w:color="auto" w:fill="auto"/>
            <w:noWrap/>
            <w:vAlign w:val="center"/>
            <w:hideMark/>
          </w:tcPr>
          <w:p w14:paraId="55527312" w14:textId="77777777" w:rsidR="00DA03FB" w:rsidRPr="00DD4367" w:rsidRDefault="00DA03FB" w:rsidP="00A82918">
            <w:pPr>
              <w:pStyle w:val="NoSpacing"/>
              <w:jc w:val="center"/>
              <w:rPr>
                <w:ins w:id="125" w:author="Bryce Mihalevich" w:date="2016-02-28T12:48:00Z"/>
                <w:sz w:val="20"/>
                <w:szCs w:val="20"/>
              </w:rPr>
            </w:pPr>
            <w:ins w:id="126" w:author="Bryce Mihalevich" w:date="2016-02-28T12:48:00Z">
              <w:r w:rsidRPr="00DD4367">
                <w:rPr>
                  <w:sz w:val="20"/>
                  <w:szCs w:val="20"/>
                </w:rPr>
                <w:t>POINT TO POINT</w:t>
              </w:r>
            </w:ins>
          </w:p>
        </w:tc>
      </w:tr>
      <w:tr w:rsidR="00DD4367" w:rsidRPr="00DD4367" w14:paraId="3688B7EE" w14:textId="77777777" w:rsidTr="00DD4367">
        <w:trPr>
          <w:trHeight w:val="300"/>
          <w:ins w:id="127" w:author="Bryce Mihalevich" w:date="2016-02-28T12:48:00Z"/>
        </w:trPr>
        <w:tc>
          <w:tcPr>
            <w:tcW w:w="1632" w:type="pct"/>
            <w:tcBorders>
              <w:top w:val="nil"/>
              <w:left w:val="single" w:sz="4" w:space="0" w:color="auto"/>
              <w:bottom w:val="single" w:sz="4" w:space="0" w:color="auto"/>
              <w:right w:val="single" w:sz="4" w:space="0" w:color="auto"/>
            </w:tcBorders>
            <w:shd w:val="clear" w:color="auto" w:fill="auto"/>
            <w:vAlign w:val="center"/>
            <w:hideMark/>
          </w:tcPr>
          <w:p w14:paraId="67D365EB" w14:textId="77777777" w:rsidR="00DA03FB" w:rsidRPr="00DD4367" w:rsidRDefault="00DA03FB" w:rsidP="00A82918">
            <w:pPr>
              <w:pStyle w:val="NoSpacing"/>
              <w:jc w:val="center"/>
              <w:rPr>
                <w:ins w:id="128" w:author="Bryce Mihalevich" w:date="2016-02-28T12:48:00Z"/>
                <w:sz w:val="20"/>
                <w:szCs w:val="20"/>
              </w:rPr>
            </w:pPr>
            <w:ins w:id="129" w:author="Bryce Mihalevich" w:date="2016-02-28T12:48:00Z">
              <w:r w:rsidRPr="00DD4367">
                <w:rPr>
                  <w:sz w:val="20"/>
                  <w:szCs w:val="20"/>
                </w:rPr>
                <w:t>USA Fish and Wildlife Service</w:t>
              </w:r>
            </w:ins>
          </w:p>
        </w:tc>
        <w:tc>
          <w:tcPr>
            <w:tcW w:w="562" w:type="pct"/>
            <w:tcBorders>
              <w:top w:val="nil"/>
              <w:left w:val="nil"/>
              <w:bottom w:val="single" w:sz="4" w:space="0" w:color="auto"/>
              <w:right w:val="single" w:sz="4" w:space="0" w:color="auto"/>
            </w:tcBorders>
            <w:shd w:val="clear" w:color="auto" w:fill="auto"/>
            <w:noWrap/>
            <w:vAlign w:val="center"/>
            <w:hideMark/>
          </w:tcPr>
          <w:p w14:paraId="33F9CE6D" w14:textId="77777777" w:rsidR="00DA03FB" w:rsidRPr="00DD4367" w:rsidRDefault="00DA03FB" w:rsidP="00A82918">
            <w:pPr>
              <w:pStyle w:val="NoSpacing"/>
              <w:jc w:val="center"/>
              <w:rPr>
                <w:ins w:id="130" w:author="Bryce Mihalevich" w:date="2016-02-28T12:48:00Z"/>
                <w:sz w:val="20"/>
                <w:szCs w:val="20"/>
              </w:rPr>
              <w:pPrChange w:id="131" w:author="Bryce Mihalevich" w:date="2016-02-28T12:50:00Z">
                <w:pPr>
                  <w:pStyle w:val="NoSpacing"/>
                </w:pPr>
              </w:pPrChange>
            </w:pPr>
            <w:ins w:id="132" w:author="Bryce Mihalevich" w:date="2016-02-28T12:48:00Z">
              <w:r w:rsidRPr="00DD4367">
                <w:rPr>
                  <w:sz w:val="20"/>
                  <w:szCs w:val="20"/>
                </w:rPr>
                <w:t>29-1697</w:t>
              </w:r>
            </w:ins>
          </w:p>
        </w:tc>
        <w:tc>
          <w:tcPr>
            <w:tcW w:w="1066" w:type="pct"/>
            <w:tcBorders>
              <w:top w:val="nil"/>
              <w:left w:val="nil"/>
              <w:bottom w:val="single" w:sz="4" w:space="0" w:color="auto"/>
              <w:right w:val="single" w:sz="4" w:space="0" w:color="auto"/>
            </w:tcBorders>
            <w:shd w:val="clear" w:color="auto" w:fill="auto"/>
            <w:noWrap/>
            <w:vAlign w:val="center"/>
            <w:hideMark/>
          </w:tcPr>
          <w:p w14:paraId="1170EE36" w14:textId="77777777" w:rsidR="00DA03FB" w:rsidRPr="00DD4367" w:rsidRDefault="00DA03FB" w:rsidP="00A82918">
            <w:pPr>
              <w:pStyle w:val="NoSpacing"/>
              <w:jc w:val="center"/>
              <w:rPr>
                <w:ins w:id="133" w:author="Bryce Mihalevich" w:date="2016-02-28T12:48:00Z"/>
                <w:sz w:val="20"/>
                <w:szCs w:val="20"/>
              </w:rPr>
            </w:pPr>
            <w:ins w:id="134" w:author="Bryce Mihalevich" w:date="2016-02-28T12:48:00Z">
              <w:r w:rsidRPr="00DD4367">
                <w:rPr>
                  <w:sz w:val="20"/>
                  <w:szCs w:val="20"/>
                </w:rPr>
                <w:t>Unnamed Spring Stream</w:t>
              </w:r>
            </w:ins>
          </w:p>
        </w:tc>
        <w:tc>
          <w:tcPr>
            <w:tcW w:w="711" w:type="pct"/>
            <w:tcBorders>
              <w:top w:val="nil"/>
              <w:left w:val="nil"/>
              <w:bottom w:val="single" w:sz="4" w:space="0" w:color="auto"/>
              <w:right w:val="single" w:sz="4" w:space="0" w:color="auto"/>
            </w:tcBorders>
            <w:shd w:val="clear" w:color="auto" w:fill="auto"/>
            <w:noWrap/>
            <w:vAlign w:val="center"/>
            <w:hideMark/>
          </w:tcPr>
          <w:p w14:paraId="346F5374" w14:textId="77777777" w:rsidR="00DA03FB" w:rsidRPr="00DD4367" w:rsidRDefault="00DA03FB" w:rsidP="00A82918">
            <w:pPr>
              <w:pStyle w:val="NoSpacing"/>
              <w:jc w:val="center"/>
              <w:rPr>
                <w:ins w:id="135" w:author="Bryce Mihalevich" w:date="2016-02-28T12:48:00Z"/>
                <w:sz w:val="20"/>
                <w:szCs w:val="20"/>
              </w:rPr>
            </w:pPr>
            <w:ins w:id="136" w:author="Bryce Mihalevich" w:date="2016-02-28T12:48:00Z">
              <w:r w:rsidRPr="00DD4367">
                <w:rPr>
                  <w:sz w:val="20"/>
                  <w:szCs w:val="20"/>
                </w:rPr>
                <w:t>1.0 cfs</w:t>
              </w:r>
            </w:ins>
          </w:p>
        </w:tc>
        <w:tc>
          <w:tcPr>
            <w:tcW w:w="1029" w:type="pct"/>
            <w:tcBorders>
              <w:top w:val="nil"/>
              <w:left w:val="nil"/>
              <w:bottom w:val="single" w:sz="4" w:space="0" w:color="auto"/>
              <w:right w:val="single" w:sz="4" w:space="0" w:color="auto"/>
            </w:tcBorders>
            <w:shd w:val="clear" w:color="auto" w:fill="auto"/>
            <w:noWrap/>
            <w:vAlign w:val="center"/>
            <w:hideMark/>
          </w:tcPr>
          <w:p w14:paraId="2DE147B5" w14:textId="77777777" w:rsidR="00DA03FB" w:rsidRPr="00DD4367" w:rsidRDefault="00DA03FB" w:rsidP="00A82918">
            <w:pPr>
              <w:pStyle w:val="NoSpacing"/>
              <w:jc w:val="center"/>
              <w:rPr>
                <w:ins w:id="137" w:author="Bryce Mihalevich" w:date="2016-02-28T12:48:00Z"/>
                <w:sz w:val="20"/>
                <w:szCs w:val="20"/>
              </w:rPr>
            </w:pPr>
            <w:ins w:id="138" w:author="Bryce Mihalevich" w:date="2016-02-28T12:48:00Z">
              <w:r w:rsidRPr="00DD4367">
                <w:rPr>
                  <w:sz w:val="20"/>
                  <w:szCs w:val="20"/>
                </w:rPr>
                <w:t>SURFACE</w:t>
              </w:r>
            </w:ins>
          </w:p>
        </w:tc>
      </w:tr>
      <w:tr w:rsidR="00DD4367" w:rsidRPr="00DD4367" w14:paraId="0F754B08" w14:textId="77777777" w:rsidTr="00DD4367">
        <w:trPr>
          <w:trHeight w:val="600"/>
          <w:ins w:id="139" w:author="Bryce Mihalevich" w:date="2016-02-28T12:48:00Z"/>
        </w:trPr>
        <w:tc>
          <w:tcPr>
            <w:tcW w:w="1632" w:type="pct"/>
            <w:tcBorders>
              <w:top w:val="nil"/>
              <w:left w:val="single" w:sz="4" w:space="0" w:color="auto"/>
              <w:bottom w:val="single" w:sz="4" w:space="0" w:color="auto"/>
              <w:right w:val="single" w:sz="4" w:space="0" w:color="auto"/>
            </w:tcBorders>
            <w:shd w:val="clear" w:color="auto" w:fill="auto"/>
            <w:vAlign w:val="center"/>
            <w:hideMark/>
          </w:tcPr>
          <w:p w14:paraId="360502BF" w14:textId="77777777" w:rsidR="00DA03FB" w:rsidRPr="00DD4367" w:rsidRDefault="00DA03FB" w:rsidP="00A82918">
            <w:pPr>
              <w:pStyle w:val="NoSpacing"/>
              <w:jc w:val="center"/>
              <w:rPr>
                <w:ins w:id="140" w:author="Bryce Mihalevich" w:date="2016-02-28T12:48:00Z"/>
                <w:sz w:val="20"/>
                <w:szCs w:val="20"/>
              </w:rPr>
            </w:pPr>
            <w:ins w:id="141" w:author="Bryce Mihalevich" w:date="2016-02-28T12:48:00Z">
              <w:r w:rsidRPr="00DD4367">
                <w:rPr>
                  <w:sz w:val="20"/>
                  <w:szCs w:val="20"/>
                </w:rPr>
                <w:t>Grace G. White Trust and LeRoy Clark White Family Trust</w:t>
              </w:r>
            </w:ins>
          </w:p>
        </w:tc>
        <w:tc>
          <w:tcPr>
            <w:tcW w:w="562" w:type="pct"/>
            <w:tcBorders>
              <w:top w:val="nil"/>
              <w:left w:val="nil"/>
              <w:bottom w:val="single" w:sz="4" w:space="0" w:color="auto"/>
              <w:right w:val="single" w:sz="4" w:space="0" w:color="auto"/>
            </w:tcBorders>
            <w:shd w:val="clear" w:color="auto" w:fill="auto"/>
            <w:noWrap/>
            <w:vAlign w:val="center"/>
            <w:hideMark/>
          </w:tcPr>
          <w:p w14:paraId="794738B1" w14:textId="77777777" w:rsidR="00DA03FB" w:rsidRPr="00DD4367" w:rsidRDefault="00DA03FB" w:rsidP="00A82918">
            <w:pPr>
              <w:pStyle w:val="NoSpacing"/>
              <w:jc w:val="center"/>
              <w:rPr>
                <w:ins w:id="142" w:author="Bryce Mihalevich" w:date="2016-02-28T12:48:00Z"/>
                <w:sz w:val="20"/>
                <w:szCs w:val="20"/>
              </w:rPr>
              <w:pPrChange w:id="143" w:author="Bryce Mihalevich" w:date="2016-02-28T12:50:00Z">
                <w:pPr>
                  <w:pStyle w:val="NoSpacing"/>
                </w:pPr>
              </w:pPrChange>
            </w:pPr>
            <w:ins w:id="144" w:author="Bryce Mihalevich" w:date="2016-02-28T12:48:00Z">
              <w:r w:rsidRPr="00DD4367">
                <w:rPr>
                  <w:sz w:val="20"/>
                  <w:szCs w:val="20"/>
                </w:rPr>
                <w:t>29-3060</w:t>
              </w:r>
            </w:ins>
          </w:p>
        </w:tc>
        <w:tc>
          <w:tcPr>
            <w:tcW w:w="1066" w:type="pct"/>
            <w:tcBorders>
              <w:top w:val="nil"/>
              <w:left w:val="nil"/>
              <w:bottom w:val="single" w:sz="4" w:space="0" w:color="auto"/>
              <w:right w:val="single" w:sz="4" w:space="0" w:color="auto"/>
            </w:tcBorders>
            <w:shd w:val="clear" w:color="auto" w:fill="auto"/>
            <w:noWrap/>
            <w:vAlign w:val="center"/>
            <w:hideMark/>
          </w:tcPr>
          <w:p w14:paraId="3C56E04D" w14:textId="77777777" w:rsidR="00DA03FB" w:rsidRPr="00DD4367" w:rsidRDefault="00DA03FB" w:rsidP="00A82918">
            <w:pPr>
              <w:pStyle w:val="NoSpacing"/>
              <w:jc w:val="center"/>
              <w:rPr>
                <w:ins w:id="145" w:author="Bryce Mihalevich" w:date="2016-02-28T12:48:00Z"/>
                <w:sz w:val="20"/>
                <w:szCs w:val="20"/>
              </w:rPr>
            </w:pPr>
            <w:ins w:id="146" w:author="Bryce Mihalevich" w:date="2016-02-28T12:48:00Z">
              <w:r w:rsidRPr="00DD4367">
                <w:rPr>
                  <w:sz w:val="20"/>
                  <w:szCs w:val="20"/>
                </w:rPr>
                <w:t>Unnamed Spring</w:t>
              </w:r>
            </w:ins>
          </w:p>
        </w:tc>
        <w:tc>
          <w:tcPr>
            <w:tcW w:w="711" w:type="pct"/>
            <w:tcBorders>
              <w:top w:val="nil"/>
              <w:left w:val="nil"/>
              <w:bottom w:val="single" w:sz="4" w:space="0" w:color="auto"/>
              <w:right w:val="single" w:sz="4" w:space="0" w:color="auto"/>
            </w:tcBorders>
            <w:shd w:val="clear" w:color="auto" w:fill="auto"/>
            <w:noWrap/>
            <w:vAlign w:val="center"/>
            <w:hideMark/>
          </w:tcPr>
          <w:p w14:paraId="6BE7C981" w14:textId="77777777" w:rsidR="00DA03FB" w:rsidRPr="00DD4367" w:rsidRDefault="00DA03FB" w:rsidP="00A82918">
            <w:pPr>
              <w:pStyle w:val="NoSpacing"/>
              <w:jc w:val="center"/>
              <w:rPr>
                <w:ins w:id="147" w:author="Bryce Mihalevich" w:date="2016-02-28T12:48:00Z"/>
                <w:sz w:val="20"/>
                <w:szCs w:val="20"/>
              </w:rPr>
            </w:pPr>
            <w:ins w:id="148" w:author="Bryce Mihalevich" w:date="2016-02-28T12:48:00Z">
              <w:r w:rsidRPr="00DD4367">
                <w:rPr>
                  <w:sz w:val="20"/>
                  <w:szCs w:val="20"/>
                </w:rPr>
                <w:t>1.0 cfs</w:t>
              </w:r>
            </w:ins>
          </w:p>
        </w:tc>
        <w:tc>
          <w:tcPr>
            <w:tcW w:w="1029" w:type="pct"/>
            <w:tcBorders>
              <w:top w:val="nil"/>
              <w:left w:val="nil"/>
              <w:bottom w:val="single" w:sz="4" w:space="0" w:color="auto"/>
              <w:right w:val="single" w:sz="4" w:space="0" w:color="auto"/>
            </w:tcBorders>
            <w:shd w:val="clear" w:color="auto" w:fill="auto"/>
            <w:noWrap/>
            <w:vAlign w:val="center"/>
            <w:hideMark/>
          </w:tcPr>
          <w:p w14:paraId="362A4A68" w14:textId="77777777" w:rsidR="00DA03FB" w:rsidRPr="00DD4367" w:rsidRDefault="00DA03FB" w:rsidP="00A82918">
            <w:pPr>
              <w:pStyle w:val="NoSpacing"/>
              <w:jc w:val="center"/>
              <w:rPr>
                <w:ins w:id="149" w:author="Bryce Mihalevich" w:date="2016-02-28T12:48:00Z"/>
                <w:sz w:val="20"/>
                <w:szCs w:val="20"/>
              </w:rPr>
            </w:pPr>
            <w:ins w:id="150" w:author="Bryce Mihalevich" w:date="2016-02-28T12:48:00Z">
              <w:r w:rsidRPr="00DD4367">
                <w:rPr>
                  <w:sz w:val="20"/>
                  <w:szCs w:val="20"/>
                </w:rPr>
                <w:t>SURFACE</w:t>
              </w:r>
            </w:ins>
          </w:p>
        </w:tc>
      </w:tr>
      <w:tr w:rsidR="00DD4367" w:rsidRPr="00DD4367" w14:paraId="4D12232E" w14:textId="77777777" w:rsidTr="00DD4367">
        <w:trPr>
          <w:trHeight w:val="300"/>
          <w:ins w:id="151" w:author="Bryce Mihalevich" w:date="2016-02-28T12:48:00Z"/>
        </w:trPr>
        <w:tc>
          <w:tcPr>
            <w:tcW w:w="1632" w:type="pct"/>
            <w:tcBorders>
              <w:top w:val="nil"/>
              <w:left w:val="single" w:sz="4" w:space="0" w:color="auto"/>
              <w:bottom w:val="single" w:sz="4" w:space="0" w:color="auto"/>
              <w:right w:val="single" w:sz="4" w:space="0" w:color="auto"/>
            </w:tcBorders>
            <w:shd w:val="clear" w:color="auto" w:fill="auto"/>
            <w:vAlign w:val="center"/>
            <w:hideMark/>
          </w:tcPr>
          <w:p w14:paraId="21CC1DD1" w14:textId="77777777" w:rsidR="00DA03FB" w:rsidRPr="00DD4367" w:rsidRDefault="00DA03FB" w:rsidP="00A82918">
            <w:pPr>
              <w:pStyle w:val="NoSpacing"/>
              <w:jc w:val="center"/>
              <w:rPr>
                <w:ins w:id="152" w:author="Bryce Mihalevich" w:date="2016-02-28T12:48:00Z"/>
                <w:sz w:val="20"/>
                <w:szCs w:val="20"/>
              </w:rPr>
            </w:pPr>
            <w:ins w:id="153" w:author="Bryce Mihalevich" w:date="2016-02-28T12:48:00Z">
              <w:r w:rsidRPr="00DD4367">
                <w:rPr>
                  <w:sz w:val="20"/>
                  <w:szCs w:val="20"/>
                </w:rPr>
                <w:t>USA Fish and Wildlife Service</w:t>
              </w:r>
            </w:ins>
          </w:p>
        </w:tc>
        <w:tc>
          <w:tcPr>
            <w:tcW w:w="562" w:type="pct"/>
            <w:tcBorders>
              <w:top w:val="nil"/>
              <w:left w:val="nil"/>
              <w:bottom w:val="single" w:sz="4" w:space="0" w:color="auto"/>
              <w:right w:val="single" w:sz="4" w:space="0" w:color="auto"/>
            </w:tcBorders>
            <w:shd w:val="clear" w:color="auto" w:fill="auto"/>
            <w:noWrap/>
            <w:vAlign w:val="center"/>
            <w:hideMark/>
          </w:tcPr>
          <w:p w14:paraId="2EA09F56" w14:textId="77777777" w:rsidR="00DA03FB" w:rsidRPr="00DD4367" w:rsidRDefault="00DA03FB" w:rsidP="00A82918">
            <w:pPr>
              <w:pStyle w:val="NoSpacing"/>
              <w:jc w:val="center"/>
              <w:rPr>
                <w:ins w:id="154" w:author="Bryce Mihalevich" w:date="2016-02-28T12:48:00Z"/>
                <w:sz w:val="20"/>
                <w:szCs w:val="20"/>
              </w:rPr>
              <w:pPrChange w:id="155" w:author="Bryce Mihalevich" w:date="2016-02-28T12:50:00Z">
                <w:pPr>
                  <w:pStyle w:val="NoSpacing"/>
                </w:pPr>
              </w:pPrChange>
            </w:pPr>
            <w:ins w:id="156" w:author="Bryce Mihalevich" w:date="2016-02-28T12:48:00Z">
              <w:r w:rsidRPr="00DD4367">
                <w:rPr>
                  <w:sz w:val="20"/>
                  <w:szCs w:val="20"/>
                </w:rPr>
                <w:t>29-1915</w:t>
              </w:r>
            </w:ins>
          </w:p>
        </w:tc>
        <w:tc>
          <w:tcPr>
            <w:tcW w:w="1066" w:type="pct"/>
            <w:tcBorders>
              <w:top w:val="nil"/>
              <w:left w:val="nil"/>
              <w:bottom w:val="single" w:sz="4" w:space="0" w:color="auto"/>
              <w:right w:val="single" w:sz="4" w:space="0" w:color="auto"/>
            </w:tcBorders>
            <w:shd w:val="clear" w:color="auto" w:fill="auto"/>
            <w:noWrap/>
            <w:vAlign w:val="center"/>
            <w:hideMark/>
          </w:tcPr>
          <w:p w14:paraId="630D79DC" w14:textId="77777777" w:rsidR="00DA03FB" w:rsidRPr="00DD4367" w:rsidRDefault="00DA03FB" w:rsidP="00A82918">
            <w:pPr>
              <w:pStyle w:val="NoSpacing"/>
              <w:jc w:val="center"/>
              <w:rPr>
                <w:ins w:id="157" w:author="Bryce Mihalevich" w:date="2016-02-28T12:48:00Z"/>
                <w:sz w:val="20"/>
                <w:szCs w:val="20"/>
              </w:rPr>
            </w:pPr>
            <w:ins w:id="158" w:author="Bryce Mihalevich" w:date="2016-02-28T12:48:00Z">
              <w:r w:rsidRPr="00DD4367">
                <w:rPr>
                  <w:sz w:val="20"/>
                  <w:szCs w:val="20"/>
                </w:rPr>
                <w:t>Underground Water Drain</w:t>
              </w:r>
            </w:ins>
          </w:p>
        </w:tc>
        <w:tc>
          <w:tcPr>
            <w:tcW w:w="711" w:type="pct"/>
            <w:tcBorders>
              <w:top w:val="nil"/>
              <w:left w:val="nil"/>
              <w:bottom w:val="single" w:sz="4" w:space="0" w:color="auto"/>
              <w:right w:val="single" w:sz="4" w:space="0" w:color="auto"/>
            </w:tcBorders>
            <w:shd w:val="clear" w:color="auto" w:fill="auto"/>
            <w:noWrap/>
            <w:vAlign w:val="center"/>
            <w:hideMark/>
          </w:tcPr>
          <w:p w14:paraId="1708E20A" w14:textId="77777777" w:rsidR="00DA03FB" w:rsidRPr="00DD4367" w:rsidRDefault="00DA03FB" w:rsidP="00A82918">
            <w:pPr>
              <w:pStyle w:val="NoSpacing"/>
              <w:jc w:val="center"/>
              <w:rPr>
                <w:ins w:id="159" w:author="Bryce Mihalevich" w:date="2016-02-28T12:48:00Z"/>
                <w:sz w:val="20"/>
                <w:szCs w:val="20"/>
              </w:rPr>
            </w:pPr>
            <w:ins w:id="160" w:author="Bryce Mihalevich" w:date="2016-02-28T12:48:00Z">
              <w:r w:rsidRPr="00DD4367">
                <w:rPr>
                  <w:sz w:val="20"/>
                  <w:szCs w:val="20"/>
                </w:rPr>
                <w:t>1.5 cfs</w:t>
              </w:r>
            </w:ins>
          </w:p>
        </w:tc>
        <w:tc>
          <w:tcPr>
            <w:tcW w:w="1029" w:type="pct"/>
            <w:tcBorders>
              <w:top w:val="nil"/>
              <w:left w:val="nil"/>
              <w:bottom w:val="single" w:sz="4" w:space="0" w:color="auto"/>
              <w:right w:val="single" w:sz="4" w:space="0" w:color="auto"/>
            </w:tcBorders>
            <w:shd w:val="clear" w:color="auto" w:fill="auto"/>
            <w:noWrap/>
            <w:vAlign w:val="center"/>
            <w:hideMark/>
          </w:tcPr>
          <w:p w14:paraId="4AD44970" w14:textId="77777777" w:rsidR="00DA03FB" w:rsidRPr="00DD4367" w:rsidRDefault="00DA03FB" w:rsidP="00A82918">
            <w:pPr>
              <w:pStyle w:val="NoSpacing"/>
              <w:jc w:val="center"/>
              <w:rPr>
                <w:ins w:id="161" w:author="Bryce Mihalevich" w:date="2016-02-28T12:48:00Z"/>
                <w:sz w:val="20"/>
                <w:szCs w:val="20"/>
              </w:rPr>
            </w:pPr>
            <w:ins w:id="162" w:author="Bryce Mihalevich" w:date="2016-02-28T12:48:00Z">
              <w:r w:rsidRPr="00DD4367">
                <w:rPr>
                  <w:sz w:val="20"/>
                  <w:szCs w:val="20"/>
                </w:rPr>
                <w:t>UNDERGROUND</w:t>
              </w:r>
            </w:ins>
          </w:p>
        </w:tc>
      </w:tr>
      <w:tr w:rsidR="00DD4367" w:rsidRPr="00DD4367" w14:paraId="2D260B79" w14:textId="77777777" w:rsidTr="00DD4367">
        <w:trPr>
          <w:trHeight w:val="300"/>
          <w:ins w:id="163" w:author="Bryce Mihalevich" w:date="2016-02-28T12:48:00Z"/>
        </w:trPr>
        <w:tc>
          <w:tcPr>
            <w:tcW w:w="1632" w:type="pct"/>
            <w:tcBorders>
              <w:top w:val="nil"/>
              <w:left w:val="single" w:sz="4" w:space="0" w:color="auto"/>
              <w:bottom w:val="single" w:sz="4" w:space="0" w:color="auto"/>
              <w:right w:val="single" w:sz="4" w:space="0" w:color="auto"/>
            </w:tcBorders>
            <w:shd w:val="clear" w:color="auto" w:fill="auto"/>
            <w:vAlign w:val="center"/>
            <w:hideMark/>
          </w:tcPr>
          <w:p w14:paraId="4BDC7F37" w14:textId="77777777" w:rsidR="00DA03FB" w:rsidRPr="00DD4367" w:rsidRDefault="00DA03FB" w:rsidP="00A82918">
            <w:pPr>
              <w:pStyle w:val="NoSpacing"/>
              <w:jc w:val="center"/>
              <w:rPr>
                <w:ins w:id="164" w:author="Bryce Mihalevich" w:date="2016-02-28T12:48:00Z"/>
                <w:sz w:val="20"/>
                <w:szCs w:val="20"/>
              </w:rPr>
            </w:pPr>
            <w:ins w:id="165" w:author="Bryce Mihalevich" w:date="2016-02-28T12:48:00Z">
              <w:r w:rsidRPr="00DD4367">
                <w:rPr>
                  <w:sz w:val="20"/>
                  <w:szCs w:val="20"/>
                </w:rPr>
                <w:t>USA Fish and Wildlife</w:t>
              </w:r>
            </w:ins>
          </w:p>
        </w:tc>
        <w:tc>
          <w:tcPr>
            <w:tcW w:w="562" w:type="pct"/>
            <w:tcBorders>
              <w:top w:val="nil"/>
              <w:left w:val="nil"/>
              <w:bottom w:val="single" w:sz="4" w:space="0" w:color="auto"/>
              <w:right w:val="single" w:sz="4" w:space="0" w:color="auto"/>
            </w:tcBorders>
            <w:shd w:val="clear" w:color="auto" w:fill="auto"/>
            <w:noWrap/>
            <w:vAlign w:val="center"/>
            <w:hideMark/>
          </w:tcPr>
          <w:p w14:paraId="65094336" w14:textId="77777777" w:rsidR="00DA03FB" w:rsidRPr="00DD4367" w:rsidRDefault="00DA03FB" w:rsidP="00A82918">
            <w:pPr>
              <w:pStyle w:val="NoSpacing"/>
              <w:jc w:val="center"/>
              <w:rPr>
                <w:ins w:id="166" w:author="Bryce Mihalevich" w:date="2016-02-28T12:48:00Z"/>
                <w:sz w:val="20"/>
                <w:szCs w:val="20"/>
              </w:rPr>
              <w:pPrChange w:id="167" w:author="Bryce Mihalevich" w:date="2016-02-28T12:50:00Z">
                <w:pPr>
                  <w:pStyle w:val="NoSpacing"/>
                </w:pPr>
              </w:pPrChange>
            </w:pPr>
            <w:ins w:id="168" w:author="Bryce Mihalevich" w:date="2016-02-28T12:48:00Z">
              <w:r w:rsidRPr="00DD4367">
                <w:rPr>
                  <w:sz w:val="20"/>
                  <w:szCs w:val="20"/>
                </w:rPr>
                <w:t>29-1916</w:t>
              </w:r>
            </w:ins>
          </w:p>
        </w:tc>
        <w:tc>
          <w:tcPr>
            <w:tcW w:w="1066" w:type="pct"/>
            <w:tcBorders>
              <w:top w:val="nil"/>
              <w:left w:val="nil"/>
              <w:bottom w:val="single" w:sz="4" w:space="0" w:color="auto"/>
              <w:right w:val="single" w:sz="4" w:space="0" w:color="auto"/>
            </w:tcBorders>
            <w:shd w:val="clear" w:color="auto" w:fill="auto"/>
            <w:noWrap/>
            <w:vAlign w:val="center"/>
            <w:hideMark/>
          </w:tcPr>
          <w:p w14:paraId="2F644D7A" w14:textId="77777777" w:rsidR="00DA03FB" w:rsidRPr="00DD4367" w:rsidRDefault="00DA03FB" w:rsidP="00A82918">
            <w:pPr>
              <w:pStyle w:val="NoSpacing"/>
              <w:jc w:val="center"/>
              <w:rPr>
                <w:ins w:id="169" w:author="Bryce Mihalevich" w:date="2016-02-28T12:48:00Z"/>
                <w:sz w:val="20"/>
                <w:szCs w:val="20"/>
              </w:rPr>
            </w:pPr>
            <w:ins w:id="170" w:author="Bryce Mihalevich" w:date="2016-02-28T12:48:00Z">
              <w:r w:rsidRPr="00DD4367">
                <w:rPr>
                  <w:sz w:val="20"/>
                  <w:szCs w:val="20"/>
                </w:rPr>
                <w:t>Underground Water Drain</w:t>
              </w:r>
            </w:ins>
          </w:p>
        </w:tc>
        <w:tc>
          <w:tcPr>
            <w:tcW w:w="711" w:type="pct"/>
            <w:tcBorders>
              <w:top w:val="nil"/>
              <w:left w:val="nil"/>
              <w:bottom w:val="single" w:sz="4" w:space="0" w:color="auto"/>
              <w:right w:val="single" w:sz="4" w:space="0" w:color="auto"/>
            </w:tcBorders>
            <w:shd w:val="clear" w:color="auto" w:fill="auto"/>
            <w:noWrap/>
            <w:vAlign w:val="center"/>
            <w:hideMark/>
          </w:tcPr>
          <w:p w14:paraId="35FD1983" w14:textId="77777777" w:rsidR="00DA03FB" w:rsidRPr="00DD4367" w:rsidRDefault="00DA03FB" w:rsidP="00A82918">
            <w:pPr>
              <w:pStyle w:val="NoSpacing"/>
              <w:jc w:val="center"/>
              <w:rPr>
                <w:ins w:id="171" w:author="Bryce Mihalevich" w:date="2016-02-28T12:48:00Z"/>
                <w:sz w:val="20"/>
                <w:szCs w:val="20"/>
              </w:rPr>
            </w:pPr>
            <w:ins w:id="172" w:author="Bryce Mihalevich" w:date="2016-02-28T12:48:00Z">
              <w:r w:rsidRPr="00DD4367">
                <w:rPr>
                  <w:sz w:val="20"/>
                  <w:szCs w:val="20"/>
                </w:rPr>
                <w:t>2.0 cfs</w:t>
              </w:r>
            </w:ins>
          </w:p>
        </w:tc>
        <w:tc>
          <w:tcPr>
            <w:tcW w:w="1029" w:type="pct"/>
            <w:tcBorders>
              <w:top w:val="nil"/>
              <w:left w:val="nil"/>
              <w:bottom w:val="single" w:sz="4" w:space="0" w:color="auto"/>
              <w:right w:val="single" w:sz="4" w:space="0" w:color="auto"/>
            </w:tcBorders>
            <w:shd w:val="clear" w:color="auto" w:fill="auto"/>
            <w:noWrap/>
            <w:vAlign w:val="center"/>
            <w:hideMark/>
          </w:tcPr>
          <w:p w14:paraId="49C88869" w14:textId="77777777" w:rsidR="00DA03FB" w:rsidRPr="00DD4367" w:rsidRDefault="00DA03FB" w:rsidP="00A82918">
            <w:pPr>
              <w:pStyle w:val="NoSpacing"/>
              <w:jc w:val="center"/>
              <w:rPr>
                <w:ins w:id="173" w:author="Bryce Mihalevich" w:date="2016-02-28T12:48:00Z"/>
                <w:sz w:val="20"/>
                <w:szCs w:val="20"/>
              </w:rPr>
            </w:pPr>
            <w:ins w:id="174" w:author="Bryce Mihalevich" w:date="2016-02-28T12:48:00Z">
              <w:r w:rsidRPr="00DD4367">
                <w:rPr>
                  <w:sz w:val="20"/>
                  <w:szCs w:val="20"/>
                </w:rPr>
                <w:t>UNDERGROUND</w:t>
              </w:r>
            </w:ins>
          </w:p>
        </w:tc>
      </w:tr>
      <w:tr w:rsidR="00DD4367" w:rsidRPr="00DD4367" w14:paraId="4168B1A8" w14:textId="77777777" w:rsidTr="00DD4367">
        <w:trPr>
          <w:trHeight w:val="300"/>
          <w:ins w:id="175" w:author="Bryce Mihalevich" w:date="2016-02-28T12:48:00Z"/>
        </w:trPr>
        <w:tc>
          <w:tcPr>
            <w:tcW w:w="1632" w:type="pct"/>
            <w:tcBorders>
              <w:top w:val="nil"/>
              <w:left w:val="single" w:sz="4" w:space="0" w:color="auto"/>
              <w:bottom w:val="single" w:sz="4" w:space="0" w:color="auto"/>
              <w:right w:val="single" w:sz="4" w:space="0" w:color="auto"/>
            </w:tcBorders>
            <w:shd w:val="clear" w:color="auto" w:fill="auto"/>
            <w:vAlign w:val="center"/>
            <w:hideMark/>
          </w:tcPr>
          <w:p w14:paraId="2792E6F1" w14:textId="77777777" w:rsidR="00DA03FB" w:rsidRPr="00DD4367" w:rsidRDefault="00DA03FB" w:rsidP="00A82918">
            <w:pPr>
              <w:pStyle w:val="NoSpacing"/>
              <w:jc w:val="center"/>
              <w:rPr>
                <w:ins w:id="176" w:author="Bryce Mihalevich" w:date="2016-02-28T12:48:00Z"/>
                <w:sz w:val="20"/>
                <w:szCs w:val="20"/>
              </w:rPr>
            </w:pPr>
            <w:ins w:id="177" w:author="Bryce Mihalevich" w:date="2016-02-28T12:48:00Z">
              <w:r w:rsidRPr="00DD4367">
                <w:rPr>
                  <w:sz w:val="20"/>
                  <w:szCs w:val="20"/>
                </w:rPr>
                <w:t>USA Fish and Wildlife Service</w:t>
              </w:r>
            </w:ins>
          </w:p>
        </w:tc>
        <w:tc>
          <w:tcPr>
            <w:tcW w:w="562" w:type="pct"/>
            <w:tcBorders>
              <w:top w:val="nil"/>
              <w:left w:val="nil"/>
              <w:bottom w:val="single" w:sz="4" w:space="0" w:color="auto"/>
              <w:right w:val="single" w:sz="4" w:space="0" w:color="auto"/>
            </w:tcBorders>
            <w:shd w:val="clear" w:color="auto" w:fill="auto"/>
            <w:noWrap/>
            <w:vAlign w:val="center"/>
            <w:hideMark/>
          </w:tcPr>
          <w:p w14:paraId="49B2780D" w14:textId="77777777" w:rsidR="00DA03FB" w:rsidRPr="00DD4367" w:rsidRDefault="00DA03FB" w:rsidP="00A82918">
            <w:pPr>
              <w:pStyle w:val="NoSpacing"/>
              <w:jc w:val="center"/>
              <w:rPr>
                <w:ins w:id="178" w:author="Bryce Mihalevich" w:date="2016-02-28T12:48:00Z"/>
                <w:sz w:val="20"/>
                <w:szCs w:val="20"/>
              </w:rPr>
              <w:pPrChange w:id="179" w:author="Bryce Mihalevich" w:date="2016-02-28T12:50:00Z">
                <w:pPr>
                  <w:pStyle w:val="NoSpacing"/>
                </w:pPr>
              </w:pPrChange>
            </w:pPr>
            <w:ins w:id="180" w:author="Bryce Mihalevich" w:date="2016-02-28T12:48:00Z">
              <w:r w:rsidRPr="00DD4367">
                <w:rPr>
                  <w:sz w:val="20"/>
                  <w:szCs w:val="20"/>
                </w:rPr>
                <w:t>29-1914</w:t>
              </w:r>
            </w:ins>
          </w:p>
        </w:tc>
        <w:tc>
          <w:tcPr>
            <w:tcW w:w="1066" w:type="pct"/>
            <w:tcBorders>
              <w:top w:val="nil"/>
              <w:left w:val="nil"/>
              <w:bottom w:val="single" w:sz="4" w:space="0" w:color="auto"/>
              <w:right w:val="single" w:sz="4" w:space="0" w:color="auto"/>
            </w:tcBorders>
            <w:shd w:val="clear" w:color="auto" w:fill="auto"/>
            <w:noWrap/>
            <w:vAlign w:val="center"/>
            <w:hideMark/>
          </w:tcPr>
          <w:p w14:paraId="5EB47605" w14:textId="77777777" w:rsidR="00DA03FB" w:rsidRPr="00DD4367" w:rsidRDefault="00DA03FB" w:rsidP="00A82918">
            <w:pPr>
              <w:pStyle w:val="NoSpacing"/>
              <w:jc w:val="center"/>
              <w:rPr>
                <w:ins w:id="181" w:author="Bryce Mihalevich" w:date="2016-02-28T12:48:00Z"/>
                <w:sz w:val="20"/>
                <w:szCs w:val="20"/>
              </w:rPr>
            </w:pPr>
            <w:ins w:id="182" w:author="Bryce Mihalevich" w:date="2016-02-28T12:48:00Z">
              <w:r w:rsidRPr="00DD4367">
                <w:rPr>
                  <w:sz w:val="20"/>
                  <w:szCs w:val="20"/>
                </w:rPr>
                <w:t>Underground Water Drain</w:t>
              </w:r>
            </w:ins>
          </w:p>
        </w:tc>
        <w:tc>
          <w:tcPr>
            <w:tcW w:w="711" w:type="pct"/>
            <w:tcBorders>
              <w:top w:val="nil"/>
              <w:left w:val="nil"/>
              <w:bottom w:val="single" w:sz="4" w:space="0" w:color="auto"/>
              <w:right w:val="single" w:sz="4" w:space="0" w:color="auto"/>
            </w:tcBorders>
            <w:shd w:val="clear" w:color="auto" w:fill="auto"/>
            <w:noWrap/>
            <w:vAlign w:val="center"/>
            <w:hideMark/>
          </w:tcPr>
          <w:p w14:paraId="4C207BDA" w14:textId="77777777" w:rsidR="00DA03FB" w:rsidRPr="00DD4367" w:rsidRDefault="00DA03FB" w:rsidP="00A82918">
            <w:pPr>
              <w:pStyle w:val="NoSpacing"/>
              <w:jc w:val="center"/>
              <w:rPr>
                <w:ins w:id="183" w:author="Bryce Mihalevich" w:date="2016-02-28T12:48:00Z"/>
                <w:sz w:val="20"/>
                <w:szCs w:val="20"/>
              </w:rPr>
            </w:pPr>
            <w:ins w:id="184" w:author="Bryce Mihalevich" w:date="2016-02-28T12:48:00Z">
              <w:r w:rsidRPr="00DD4367">
                <w:rPr>
                  <w:sz w:val="20"/>
                  <w:szCs w:val="20"/>
                </w:rPr>
                <w:t>3.0 cfs</w:t>
              </w:r>
            </w:ins>
          </w:p>
        </w:tc>
        <w:tc>
          <w:tcPr>
            <w:tcW w:w="1029" w:type="pct"/>
            <w:tcBorders>
              <w:top w:val="nil"/>
              <w:left w:val="nil"/>
              <w:bottom w:val="single" w:sz="4" w:space="0" w:color="auto"/>
              <w:right w:val="single" w:sz="4" w:space="0" w:color="auto"/>
            </w:tcBorders>
            <w:shd w:val="clear" w:color="auto" w:fill="auto"/>
            <w:noWrap/>
            <w:vAlign w:val="center"/>
            <w:hideMark/>
          </w:tcPr>
          <w:p w14:paraId="153C3277" w14:textId="77777777" w:rsidR="00DA03FB" w:rsidRPr="00DD4367" w:rsidRDefault="00DA03FB" w:rsidP="00A82918">
            <w:pPr>
              <w:pStyle w:val="NoSpacing"/>
              <w:jc w:val="center"/>
              <w:rPr>
                <w:ins w:id="185" w:author="Bryce Mihalevich" w:date="2016-02-28T12:48:00Z"/>
                <w:sz w:val="20"/>
                <w:szCs w:val="20"/>
              </w:rPr>
            </w:pPr>
            <w:ins w:id="186" w:author="Bryce Mihalevich" w:date="2016-02-28T12:48:00Z">
              <w:r w:rsidRPr="00DD4367">
                <w:rPr>
                  <w:sz w:val="20"/>
                  <w:szCs w:val="20"/>
                </w:rPr>
                <w:t>UNDERGROUND</w:t>
              </w:r>
            </w:ins>
          </w:p>
        </w:tc>
      </w:tr>
      <w:tr w:rsidR="00DD4367" w:rsidRPr="00DD4367" w14:paraId="792620D5" w14:textId="77777777" w:rsidTr="00DD4367">
        <w:trPr>
          <w:trHeight w:val="300"/>
          <w:ins w:id="187" w:author="Bryce Mihalevich" w:date="2016-02-28T12:48:00Z"/>
        </w:trPr>
        <w:tc>
          <w:tcPr>
            <w:tcW w:w="1632" w:type="pct"/>
            <w:tcBorders>
              <w:top w:val="nil"/>
              <w:left w:val="single" w:sz="4" w:space="0" w:color="auto"/>
              <w:bottom w:val="single" w:sz="4" w:space="0" w:color="auto"/>
              <w:right w:val="single" w:sz="4" w:space="0" w:color="auto"/>
            </w:tcBorders>
            <w:shd w:val="clear" w:color="auto" w:fill="auto"/>
            <w:vAlign w:val="center"/>
            <w:hideMark/>
          </w:tcPr>
          <w:p w14:paraId="68745D3C" w14:textId="77777777" w:rsidR="00DA03FB" w:rsidRPr="00DD4367" w:rsidRDefault="00DA03FB" w:rsidP="00A82918">
            <w:pPr>
              <w:pStyle w:val="NoSpacing"/>
              <w:jc w:val="center"/>
              <w:rPr>
                <w:ins w:id="188" w:author="Bryce Mihalevich" w:date="2016-02-28T12:48:00Z"/>
                <w:sz w:val="20"/>
                <w:szCs w:val="20"/>
              </w:rPr>
            </w:pPr>
            <w:ins w:id="189" w:author="Bryce Mihalevich" w:date="2016-02-28T12:48:00Z">
              <w:r w:rsidRPr="00DD4367">
                <w:rPr>
                  <w:sz w:val="20"/>
                  <w:szCs w:val="20"/>
                </w:rPr>
                <w:t>USA Fish &amp; Wildlife Services</w:t>
              </w:r>
            </w:ins>
          </w:p>
        </w:tc>
        <w:tc>
          <w:tcPr>
            <w:tcW w:w="562" w:type="pct"/>
            <w:tcBorders>
              <w:top w:val="nil"/>
              <w:left w:val="nil"/>
              <w:bottom w:val="single" w:sz="4" w:space="0" w:color="auto"/>
              <w:right w:val="single" w:sz="4" w:space="0" w:color="auto"/>
            </w:tcBorders>
            <w:shd w:val="clear" w:color="auto" w:fill="auto"/>
            <w:noWrap/>
            <w:vAlign w:val="center"/>
            <w:hideMark/>
          </w:tcPr>
          <w:p w14:paraId="5329B384" w14:textId="77777777" w:rsidR="00DA03FB" w:rsidRPr="00DD4367" w:rsidRDefault="00DA03FB" w:rsidP="00A82918">
            <w:pPr>
              <w:pStyle w:val="NoSpacing"/>
              <w:jc w:val="center"/>
              <w:rPr>
                <w:ins w:id="190" w:author="Bryce Mihalevich" w:date="2016-02-28T12:48:00Z"/>
                <w:sz w:val="20"/>
                <w:szCs w:val="20"/>
              </w:rPr>
              <w:pPrChange w:id="191" w:author="Bryce Mihalevich" w:date="2016-02-28T12:50:00Z">
                <w:pPr>
                  <w:pStyle w:val="NoSpacing"/>
                </w:pPr>
              </w:pPrChange>
            </w:pPr>
            <w:ins w:id="192" w:author="Bryce Mihalevich" w:date="2016-02-28T12:48:00Z">
              <w:r w:rsidRPr="00DD4367">
                <w:rPr>
                  <w:sz w:val="20"/>
                  <w:szCs w:val="20"/>
                </w:rPr>
                <w:t>29-1450</w:t>
              </w:r>
            </w:ins>
          </w:p>
        </w:tc>
        <w:tc>
          <w:tcPr>
            <w:tcW w:w="1066" w:type="pct"/>
            <w:tcBorders>
              <w:top w:val="nil"/>
              <w:left w:val="nil"/>
              <w:bottom w:val="single" w:sz="4" w:space="0" w:color="auto"/>
              <w:right w:val="single" w:sz="4" w:space="0" w:color="auto"/>
            </w:tcBorders>
            <w:shd w:val="clear" w:color="auto" w:fill="auto"/>
            <w:noWrap/>
            <w:vAlign w:val="center"/>
            <w:hideMark/>
          </w:tcPr>
          <w:p w14:paraId="01D8BE4D" w14:textId="77777777" w:rsidR="00DA03FB" w:rsidRPr="00DD4367" w:rsidRDefault="00DA03FB" w:rsidP="00A82918">
            <w:pPr>
              <w:pStyle w:val="NoSpacing"/>
              <w:jc w:val="center"/>
              <w:rPr>
                <w:ins w:id="193" w:author="Bryce Mihalevich" w:date="2016-02-28T12:48:00Z"/>
                <w:sz w:val="20"/>
                <w:szCs w:val="20"/>
              </w:rPr>
            </w:pPr>
            <w:ins w:id="194" w:author="Bryce Mihalevich" w:date="2016-02-28T12:48:00Z">
              <w:r w:rsidRPr="00DD4367">
                <w:rPr>
                  <w:sz w:val="20"/>
                  <w:szCs w:val="20"/>
                </w:rPr>
                <w:t>East Slough</w:t>
              </w:r>
            </w:ins>
          </w:p>
        </w:tc>
        <w:tc>
          <w:tcPr>
            <w:tcW w:w="711" w:type="pct"/>
            <w:tcBorders>
              <w:top w:val="nil"/>
              <w:left w:val="nil"/>
              <w:bottom w:val="single" w:sz="4" w:space="0" w:color="auto"/>
              <w:right w:val="single" w:sz="4" w:space="0" w:color="auto"/>
            </w:tcBorders>
            <w:shd w:val="clear" w:color="auto" w:fill="auto"/>
            <w:noWrap/>
            <w:vAlign w:val="center"/>
            <w:hideMark/>
          </w:tcPr>
          <w:p w14:paraId="7309404C" w14:textId="77777777" w:rsidR="00DA03FB" w:rsidRPr="00DD4367" w:rsidRDefault="00DA03FB" w:rsidP="00A82918">
            <w:pPr>
              <w:pStyle w:val="NoSpacing"/>
              <w:jc w:val="center"/>
              <w:rPr>
                <w:ins w:id="195" w:author="Bryce Mihalevich" w:date="2016-02-28T12:48:00Z"/>
                <w:sz w:val="20"/>
                <w:szCs w:val="20"/>
              </w:rPr>
            </w:pPr>
            <w:ins w:id="196" w:author="Bryce Mihalevich" w:date="2016-02-28T12:48:00Z">
              <w:r w:rsidRPr="00DD4367">
                <w:rPr>
                  <w:sz w:val="20"/>
                  <w:szCs w:val="20"/>
                </w:rPr>
                <w:t>7.37 cfs</w:t>
              </w:r>
            </w:ins>
          </w:p>
        </w:tc>
        <w:tc>
          <w:tcPr>
            <w:tcW w:w="1029" w:type="pct"/>
            <w:tcBorders>
              <w:top w:val="nil"/>
              <w:left w:val="nil"/>
              <w:bottom w:val="single" w:sz="4" w:space="0" w:color="auto"/>
              <w:right w:val="single" w:sz="4" w:space="0" w:color="auto"/>
            </w:tcBorders>
            <w:shd w:val="clear" w:color="auto" w:fill="auto"/>
            <w:noWrap/>
            <w:vAlign w:val="center"/>
            <w:hideMark/>
          </w:tcPr>
          <w:p w14:paraId="44F4A9E2" w14:textId="77777777" w:rsidR="00DA03FB" w:rsidRPr="00DD4367" w:rsidRDefault="00DA03FB" w:rsidP="00A82918">
            <w:pPr>
              <w:pStyle w:val="NoSpacing"/>
              <w:jc w:val="center"/>
              <w:rPr>
                <w:ins w:id="197" w:author="Bryce Mihalevich" w:date="2016-02-28T12:48:00Z"/>
                <w:sz w:val="20"/>
                <w:szCs w:val="20"/>
              </w:rPr>
            </w:pPr>
            <w:ins w:id="198" w:author="Bryce Mihalevich" w:date="2016-02-28T12:48:00Z">
              <w:r w:rsidRPr="00DD4367">
                <w:rPr>
                  <w:sz w:val="20"/>
                  <w:szCs w:val="20"/>
                </w:rPr>
                <w:t>SURFACE</w:t>
              </w:r>
            </w:ins>
          </w:p>
        </w:tc>
      </w:tr>
      <w:tr w:rsidR="00DD4367" w:rsidRPr="00DD4367" w14:paraId="1ABD628E" w14:textId="77777777" w:rsidTr="00DD4367">
        <w:trPr>
          <w:trHeight w:val="300"/>
          <w:ins w:id="199" w:author="Bryce Mihalevich" w:date="2016-02-28T12:48:00Z"/>
        </w:trPr>
        <w:tc>
          <w:tcPr>
            <w:tcW w:w="1632" w:type="pct"/>
            <w:tcBorders>
              <w:top w:val="nil"/>
              <w:left w:val="single" w:sz="4" w:space="0" w:color="auto"/>
              <w:bottom w:val="single" w:sz="4" w:space="0" w:color="auto"/>
              <w:right w:val="single" w:sz="4" w:space="0" w:color="auto"/>
            </w:tcBorders>
            <w:shd w:val="clear" w:color="auto" w:fill="auto"/>
            <w:vAlign w:val="center"/>
            <w:hideMark/>
          </w:tcPr>
          <w:p w14:paraId="46C6947F" w14:textId="77777777" w:rsidR="00DA03FB" w:rsidRPr="00DD4367" w:rsidRDefault="00DA03FB" w:rsidP="00A82918">
            <w:pPr>
              <w:pStyle w:val="NoSpacing"/>
              <w:jc w:val="center"/>
              <w:rPr>
                <w:ins w:id="200" w:author="Bryce Mihalevich" w:date="2016-02-28T12:48:00Z"/>
                <w:sz w:val="20"/>
                <w:szCs w:val="20"/>
              </w:rPr>
            </w:pPr>
            <w:ins w:id="201" w:author="Bryce Mihalevich" w:date="2016-02-28T12:48:00Z">
              <w:r w:rsidRPr="00DD4367">
                <w:rPr>
                  <w:sz w:val="20"/>
                  <w:szCs w:val="20"/>
                </w:rPr>
                <w:t>USA Fish &amp; Wildlife Service</w:t>
              </w:r>
            </w:ins>
          </w:p>
        </w:tc>
        <w:tc>
          <w:tcPr>
            <w:tcW w:w="562" w:type="pct"/>
            <w:tcBorders>
              <w:top w:val="nil"/>
              <w:left w:val="nil"/>
              <w:bottom w:val="single" w:sz="4" w:space="0" w:color="auto"/>
              <w:right w:val="single" w:sz="4" w:space="0" w:color="auto"/>
            </w:tcBorders>
            <w:shd w:val="clear" w:color="auto" w:fill="auto"/>
            <w:noWrap/>
            <w:vAlign w:val="center"/>
            <w:hideMark/>
          </w:tcPr>
          <w:p w14:paraId="4B3BB58F" w14:textId="77777777" w:rsidR="00DA03FB" w:rsidRPr="00DD4367" w:rsidRDefault="00DA03FB" w:rsidP="00A82918">
            <w:pPr>
              <w:pStyle w:val="NoSpacing"/>
              <w:jc w:val="center"/>
              <w:rPr>
                <w:ins w:id="202" w:author="Bryce Mihalevich" w:date="2016-02-28T12:48:00Z"/>
                <w:sz w:val="20"/>
                <w:szCs w:val="20"/>
              </w:rPr>
              <w:pPrChange w:id="203" w:author="Bryce Mihalevich" w:date="2016-02-28T12:50:00Z">
                <w:pPr>
                  <w:pStyle w:val="NoSpacing"/>
                </w:pPr>
              </w:pPrChange>
            </w:pPr>
            <w:ins w:id="204" w:author="Bryce Mihalevich" w:date="2016-02-28T12:48:00Z">
              <w:r w:rsidRPr="00DD4367">
                <w:rPr>
                  <w:sz w:val="20"/>
                  <w:szCs w:val="20"/>
                </w:rPr>
                <w:t>29-3484</w:t>
              </w:r>
            </w:ins>
          </w:p>
        </w:tc>
        <w:tc>
          <w:tcPr>
            <w:tcW w:w="1066" w:type="pct"/>
            <w:tcBorders>
              <w:top w:val="nil"/>
              <w:left w:val="nil"/>
              <w:bottom w:val="single" w:sz="4" w:space="0" w:color="auto"/>
              <w:right w:val="single" w:sz="4" w:space="0" w:color="auto"/>
            </w:tcBorders>
            <w:shd w:val="clear" w:color="auto" w:fill="auto"/>
            <w:noWrap/>
            <w:vAlign w:val="center"/>
            <w:hideMark/>
          </w:tcPr>
          <w:p w14:paraId="4CB11E98" w14:textId="77777777" w:rsidR="00DA03FB" w:rsidRPr="00DD4367" w:rsidRDefault="00DA03FB" w:rsidP="00A82918">
            <w:pPr>
              <w:pStyle w:val="NoSpacing"/>
              <w:jc w:val="center"/>
              <w:rPr>
                <w:ins w:id="205" w:author="Bryce Mihalevich" w:date="2016-02-28T12:48:00Z"/>
                <w:sz w:val="20"/>
                <w:szCs w:val="20"/>
              </w:rPr>
            </w:pPr>
            <w:ins w:id="206" w:author="Bryce Mihalevich" w:date="2016-02-28T12:48:00Z">
              <w:r w:rsidRPr="00DD4367">
                <w:rPr>
                  <w:sz w:val="20"/>
                  <w:szCs w:val="20"/>
                </w:rPr>
                <w:t>Black Slough</w:t>
              </w:r>
            </w:ins>
          </w:p>
        </w:tc>
        <w:tc>
          <w:tcPr>
            <w:tcW w:w="711" w:type="pct"/>
            <w:tcBorders>
              <w:top w:val="nil"/>
              <w:left w:val="nil"/>
              <w:bottom w:val="single" w:sz="4" w:space="0" w:color="auto"/>
              <w:right w:val="single" w:sz="4" w:space="0" w:color="auto"/>
            </w:tcBorders>
            <w:shd w:val="clear" w:color="auto" w:fill="auto"/>
            <w:noWrap/>
            <w:vAlign w:val="center"/>
            <w:hideMark/>
          </w:tcPr>
          <w:p w14:paraId="41EF796C" w14:textId="77777777" w:rsidR="00DA03FB" w:rsidRPr="00DD4367" w:rsidRDefault="00DA03FB" w:rsidP="00A82918">
            <w:pPr>
              <w:pStyle w:val="NoSpacing"/>
              <w:jc w:val="center"/>
              <w:rPr>
                <w:ins w:id="207" w:author="Bryce Mihalevich" w:date="2016-02-28T12:48:00Z"/>
                <w:sz w:val="20"/>
                <w:szCs w:val="20"/>
              </w:rPr>
            </w:pPr>
            <w:ins w:id="208" w:author="Bryce Mihalevich" w:date="2016-02-28T12:48:00Z">
              <w:r w:rsidRPr="00DD4367">
                <w:rPr>
                  <w:sz w:val="20"/>
                  <w:szCs w:val="20"/>
                </w:rPr>
                <w:t>45.0 cfs</w:t>
              </w:r>
            </w:ins>
          </w:p>
        </w:tc>
        <w:tc>
          <w:tcPr>
            <w:tcW w:w="1029" w:type="pct"/>
            <w:tcBorders>
              <w:top w:val="nil"/>
              <w:left w:val="nil"/>
              <w:bottom w:val="single" w:sz="4" w:space="0" w:color="auto"/>
              <w:right w:val="single" w:sz="4" w:space="0" w:color="auto"/>
            </w:tcBorders>
            <w:shd w:val="clear" w:color="auto" w:fill="auto"/>
            <w:noWrap/>
            <w:vAlign w:val="center"/>
            <w:hideMark/>
          </w:tcPr>
          <w:p w14:paraId="1B11F3A9" w14:textId="77777777" w:rsidR="00DA03FB" w:rsidRPr="00DD4367" w:rsidRDefault="00DA03FB" w:rsidP="00A82918">
            <w:pPr>
              <w:pStyle w:val="NoSpacing"/>
              <w:jc w:val="center"/>
              <w:rPr>
                <w:ins w:id="209" w:author="Bryce Mihalevich" w:date="2016-02-28T12:48:00Z"/>
                <w:sz w:val="20"/>
                <w:szCs w:val="20"/>
              </w:rPr>
            </w:pPr>
            <w:ins w:id="210" w:author="Bryce Mihalevich" w:date="2016-02-28T12:48:00Z">
              <w:r w:rsidRPr="00DD4367">
                <w:rPr>
                  <w:sz w:val="20"/>
                  <w:szCs w:val="20"/>
                </w:rPr>
                <w:t>SURFACE</w:t>
              </w:r>
            </w:ins>
          </w:p>
        </w:tc>
      </w:tr>
      <w:tr w:rsidR="00DD4367" w:rsidRPr="00DD4367" w14:paraId="6464979E" w14:textId="77777777" w:rsidTr="00DD4367">
        <w:trPr>
          <w:trHeight w:val="300"/>
          <w:ins w:id="211" w:author="Bryce Mihalevich" w:date="2016-02-28T12:48:00Z"/>
        </w:trPr>
        <w:tc>
          <w:tcPr>
            <w:tcW w:w="1632" w:type="pct"/>
            <w:tcBorders>
              <w:top w:val="nil"/>
              <w:left w:val="single" w:sz="4" w:space="0" w:color="auto"/>
              <w:bottom w:val="single" w:sz="4" w:space="0" w:color="auto"/>
              <w:right w:val="single" w:sz="4" w:space="0" w:color="auto"/>
            </w:tcBorders>
            <w:shd w:val="clear" w:color="auto" w:fill="auto"/>
            <w:vAlign w:val="center"/>
            <w:hideMark/>
          </w:tcPr>
          <w:p w14:paraId="6E7A91FD" w14:textId="77777777" w:rsidR="00DA03FB" w:rsidRPr="00DD4367" w:rsidRDefault="00DA03FB" w:rsidP="00A82918">
            <w:pPr>
              <w:pStyle w:val="NoSpacing"/>
              <w:jc w:val="center"/>
              <w:rPr>
                <w:ins w:id="212" w:author="Bryce Mihalevich" w:date="2016-02-28T12:48:00Z"/>
                <w:sz w:val="20"/>
                <w:szCs w:val="20"/>
              </w:rPr>
            </w:pPr>
            <w:ins w:id="213" w:author="Bryce Mihalevich" w:date="2016-02-28T12:48:00Z">
              <w:r w:rsidRPr="00DD4367">
                <w:rPr>
                  <w:sz w:val="20"/>
                  <w:szCs w:val="20"/>
                </w:rPr>
                <w:t>USA Fish and Wildlife Service</w:t>
              </w:r>
            </w:ins>
          </w:p>
        </w:tc>
        <w:tc>
          <w:tcPr>
            <w:tcW w:w="562" w:type="pct"/>
            <w:tcBorders>
              <w:top w:val="nil"/>
              <w:left w:val="nil"/>
              <w:bottom w:val="single" w:sz="4" w:space="0" w:color="auto"/>
              <w:right w:val="single" w:sz="4" w:space="0" w:color="auto"/>
            </w:tcBorders>
            <w:shd w:val="clear" w:color="auto" w:fill="auto"/>
            <w:noWrap/>
            <w:vAlign w:val="center"/>
            <w:hideMark/>
          </w:tcPr>
          <w:p w14:paraId="6F3F7DC9" w14:textId="77777777" w:rsidR="00DA03FB" w:rsidRPr="00DD4367" w:rsidRDefault="00DA03FB" w:rsidP="00A82918">
            <w:pPr>
              <w:pStyle w:val="NoSpacing"/>
              <w:jc w:val="center"/>
              <w:rPr>
                <w:ins w:id="214" w:author="Bryce Mihalevich" w:date="2016-02-28T12:48:00Z"/>
                <w:sz w:val="20"/>
                <w:szCs w:val="20"/>
              </w:rPr>
              <w:pPrChange w:id="215" w:author="Bryce Mihalevich" w:date="2016-02-28T12:50:00Z">
                <w:pPr>
                  <w:pStyle w:val="NoSpacing"/>
                </w:pPr>
              </w:pPrChange>
            </w:pPr>
            <w:ins w:id="216" w:author="Bryce Mihalevich" w:date="2016-02-28T12:48:00Z">
              <w:r w:rsidRPr="00DD4367">
                <w:rPr>
                  <w:sz w:val="20"/>
                  <w:szCs w:val="20"/>
                </w:rPr>
                <w:t>29-768</w:t>
              </w:r>
            </w:ins>
          </w:p>
        </w:tc>
        <w:tc>
          <w:tcPr>
            <w:tcW w:w="1066" w:type="pct"/>
            <w:tcBorders>
              <w:top w:val="nil"/>
              <w:left w:val="nil"/>
              <w:bottom w:val="single" w:sz="4" w:space="0" w:color="auto"/>
              <w:right w:val="single" w:sz="4" w:space="0" w:color="auto"/>
            </w:tcBorders>
            <w:shd w:val="clear" w:color="auto" w:fill="auto"/>
            <w:noWrap/>
            <w:vAlign w:val="center"/>
            <w:hideMark/>
          </w:tcPr>
          <w:p w14:paraId="71C970FE" w14:textId="77777777" w:rsidR="00DA03FB" w:rsidRPr="00DD4367" w:rsidRDefault="00DA03FB" w:rsidP="00A82918">
            <w:pPr>
              <w:pStyle w:val="NoSpacing"/>
              <w:jc w:val="center"/>
              <w:rPr>
                <w:ins w:id="217" w:author="Bryce Mihalevich" w:date="2016-02-28T12:48:00Z"/>
                <w:sz w:val="20"/>
                <w:szCs w:val="20"/>
              </w:rPr>
            </w:pPr>
            <w:ins w:id="218" w:author="Bryce Mihalevich" w:date="2016-02-28T12:48:00Z">
              <w:r w:rsidRPr="00DD4367">
                <w:rPr>
                  <w:sz w:val="20"/>
                  <w:szCs w:val="20"/>
                </w:rPr>
                <w:t>Underground Water Drain</w:t>
              </w:r>
            </w:ins>
          </w:p>
        </w:tc>
        <w:tc>
          <w:tcPr>
            <w:tcW w:w="711" w:type="pct"/>
            <w:tcBorders>
              <w:top w:val="nil"/>
              <w:left w:val="nil"/>
              <w:bottom w:val="single" w:sz="4" w:space="0" w:color="auto"/>
              <w:right w:val="single" w:sz="4" w:space="0" w:color="auto"/>
            </w:tcBorders>
            <w:shd w:val="clear" w:color="auto" w:fill="auto"/>
            <w:noWrap/>
            <w:vAlign w:val="center"/>
            <w:hideMark/>
          </w:tcPr>
          <w:p w14:paraId="5800AC8B" w14:textId="77777777" w:rsidR="00DA03FB" w:rsidRPr="00DD4367" w:rsidRDefault="00DA03FB" w:rsidP="00A82918">
            <w:pPr>
              <w:pStyle w:val="NoSpacing"/>
              <w:jc w:val="center"/>
              <w:rPr>
                <w:ins w:id="219" w:author="Bryce Mihalevich" w:date="2016-02-28T12:48:00Z"/>
                <w:sz w:val="20"/>
                <w:szCs w:val="20"/>
              </w:rPr>
            </w:pPr>
            <w:ins w:id="220" w:author="Bryce Mihalevich" w:date="2016-02-28T12:48:00Z">
              <w:r w:rsidRPr="00DD4367">
                <w:rPr>
                  <w:sz w:val="20"/>
                  <w:szCs w:val="20"/>
                </w:rPr>
                <w:t>1.59 cfs</w:t>
              </w:r>
            </w:ins>
          </w:p>
        </w:tc>
        <w:tc>
          <w:tcPr>
            <w:tcW w:w="1029" w:type="pct"/>
            <w:tcBorders>
              <w:top w:val="nil"/>
              <w:left w:val="nil"/>
              <w:bottom w:val="single" w:sz="4" w:space="0" w:color="auto"/>
              <w:right w:val="single" w:sz="4" w:space="0" w:color="auto"/>
            </w:tcBorders>
            <w:shd w:val="clear" w:color="auto" w:fill="auto"/>
            <w:noWrap/>
            <w:vAlign w:val="center"/>
            <w:hideMark/>
          </w:tcPr>
          <w:p w14:paraId="2CE83C78" w14:textId="77777777" w:rsidR="00DA03FB" w:rsidRPr="00DD4367" w:rsidRDefault="00DA03FB" w:rsidP="00A82918">
            <w:pPr>
              <w:pStyle w:val="NoSpacing"/>
              <w:jc w:val="center"/>
              <w:rPr>
                <w:ins w:id="221" w:author="Bryce Mihalevich" w:date="2016-02-28T12:48:00Z"/>
                <w:sz w:val="20"/>
                <w:szCs w:val="20"/>
              </w:rPr>
            </w:pPr>
            <w:ins w:id="222" w:author="Bryce Mihalevich" w:date="2016-02-28T12:48:00Z">
              <w:r w:rsidRPr="00DD4367">
                <w:rPr>
                  <w:sz w:val="20"/>
                  <w:szCs w:val="20"/>
                </w:rPr>
                <w:t>UNDERGROUND</w:t>
              </w:r>
            </w:ins>
          </w:p>
        </w:tc>
      </w:tr>
      <w:tr w:rsidR="00DD4367" w:rsidRPr="00DD4367" w14:paraId="5251843B" w14:textId="77777777" w:rsidTr="00DD4367">
        <w:trPr>
          <w:trHeight w:val="300"/>
          <w:ins w:id="223" w:author="Bryce Mihalevich" w:date="2016-02-28T12:48:00Z"/>
        </w:trPr>
        <w:tc>
          <w:tcPr>
            <w:tcW w:w="1632" w:type="pct"/>
            <w:tcBorders>
              <w:top w:val="nil"/>
              <w:left w:val="single" w:sz="4" w:space="0" w:color="auto"/>
              <w:bottom w:val="single" w:sz="4" w:space="0" w:color="auto"/>
              <w:right w:val="single" w:sz="4" w:space="0" w:color="auto"/>
            </w:tcBorders>
            <w:shd w:val="clear" w:color="auto" w:fill="auto"/>
            <w:vAlign w:val="center"/>
            <w:hideMark/>
          </w:tcPr>
          <w:p w14:paraId="021961F1" w14:textId="77777777" w:rsidR="00DA03FB" w:rsidRPr="00DD4367" w:rsidRDefault="00DA03FB" w:rsidP="00A82918">
            <w:pPr>
              <w:pStyle w:val="NoSpacing"/>
              <w:jc w:val="center"/>
              <w:rPr>
                <w:ins w:id="224" w:author="Bryce Mihalevich" w:date="2016-02-28T12:48:00Z"/>
                <w:sz w:val="20"/>
                <w:szCs w:val="20"/>
              </w:rPr>
            </w:pPr>
            <w:ins w:id="225" w:author="Bryce Mihalevich" w:date="2016-02-28T12:48:00Z">
              <w:r w:rsidRPr="00DD4367">
                <w:rPr>
                  <w:sz w:val="20"/>
                  <w:szCs w:val="20"/>
                </w:rPr>
                <w:t>USA Fish and Wildlife Service</w:t>
              </w:r>
            </w:ins>
          </w:p>
        </w:tc>
        <w:tc>
          <w:tcPr>
            <w:tcW w:w="562" w:type="pct"/>
            <w:tcBorders>
              <w:top w:val="nil"/>
              <w:left w:val="nil"/>
              <w:bottom w:val="single" w:sz="4" w:space="0" w:color="auto"/>
              <w:right w:val="single" w:sz="4" w:space="0" w:color="auto"/>
            </w:tcBorders>
            <w:shd w:val="clear" w:color="auto" w:fill="auto"/>
            <w:noWrap/>
            <w:vAlign w:val="center"/>
            <w:hideMark/>
          </w:tcPr>
          <w:p w14:paraId="22CF105A" w14:textId="77777777" w:rsidR="00DA03FB" w:rsidRPr="00DD4367" w:rsidRDefault="00DA03FB" w:rsidP="00A82918">
            <w:pPr>
              <w:pStyle w:val="NoSpacing"/>
              <w:jc w:val="center"/>
              <w:rPr>
                <w:ins w:id="226" w:author="Bryce Mihalevich" w:date="2016-02-28T12:48:00Z"/>
                <w:sz w:val="20"/>
                <w:szCs w:val="20"/>
              </w:rPr>
              <w:pPrChange w:id="227" w:author="Bryce Mihalevich" w:date="2016-02-28T12:50:00Z">
                <w:pPr>
                  <w:pStyle w:val="NoSpacing"/>
                </w:pPr>
              </w:pPrChange>
            </w:pPr>
            <w:ins w:id="228" w:author="Bryce Mihalevich" w:date="2016-02-28T12:48:00Z">
              <w:r w:rsidRPr="00DD4367">
                <w:rPr>
                  <w:sz w:val="20"/>
                  <w:szCs w:val="20"/>
                </w:rPr>
                <w:t>29-769</w:t>
              </w:r>
            </w:ins>
          </w:p>
        </w:tc>
        <w:tc>
          <w:tcPr>
            <w:tcW w:w="1066" w:type="pct"/>
            <w:tcBorders>
              <w:top w:val="nil"/>
              <w:left w:val="nil"/>
              <w:bottom w:val="single" w:sz="4" w:space="0" w:color="auto"/>
              <w:right w:val="single" w:sz="4" w:space="0" w:color="auto"/>
            </w:tcBorders>
            <w:shd w:val="clear" w:color="auto" w:fill="auto"/>
            <w:noWrap/>
            <w:vAlign w:val="center"/>
            <w:hideMark/>
          </w:tcPr>
          <w:p w14:paraId="7CB31034" w14:textId="77777777" w:rsidR="00DA03FB" w:rsidRPr="00DD4367" w:rsidRDefault="00DA03FB" w:rsidP="00A82918">
            <w:pPr>
              <w:pStyle w:val="NoSpacing"/>
              <w:jc w:val="center"/>
              <w:rPr>
                <w:ins w:id="229" w:author="Bryce Mihalevich" w:date="2016-02-28T12:48:00Z"/>
                <w:sz w:val="20"/>
                <w:szCs w:val="20"/>
              </w:rPr>
            </w:pPr>
            <w:ins w:id="230" w:author="Bryce Mihalevich" w:date="2016-02-28T12:48:00Z">
              <w:r w:rsidRPr="00DD4367">
                <w:rPr>
                  <w:sz w:val="20"/>
                  <w:szCs w:val="20"/>
                </w:rPr>
                <w:t>Underground Water Drain</w:t>
              </w:r>
            </w:ins>
          </w:p>
        </w:tc>
        <w:tc>
          <w:tcPr>
            <w:tcW w:w="711" w:type="pct"/>
            <w:tcBorders>
              <w:top w:val="nil"/>
              <w:left w:val="nil"/>
              <w:bottom w:val="single" w:sz="4" w:space="0" w:color="auto"/>
              <w:right w:val="single" w:sz="4" w:space="0" w:color="auto"/>
            </w:tcBorders>
            <w:shd w:val="clear" w:color="auto" w:fill="auto"/>
            <w:noWrap/>
            <w:vAlign w:val="center"/>
            <w:hideMark/>
          </w:tcPr>
          <w:p w14:paraId="7C81A4FB" w14:textId="77777777" w:rsidR="00DA03FB" w:rsidRPr="00DD4367" w:rsidRDefault="00DA03FB" w:rsidP="00A82918">
            <w:pPr>
              <w:pStyle w:val="NoSpacing"/>
              <w:jc w:val="center"/>
              <w:rPr>
                <w:ins w:id="231" w:author="Bryce Mihalevich" w:date="2016-02-28T12:48:00Z"/>
                <w:sz w:val="20"/>
                <w:szCs w:val="20"/>
              </w:rPr>
            </w:pPr>
            <w:ins w:id="232" w:author="Bryce Mihalevich" w:date="2016-02-28T12:48:00Z">
              <w:r w:rsidRPr="00DD4367">
                <w:rPr>
                  <w:sz w:val="20"/>
                  <w:szCs w:val="20"/>
                </w:rPr>
                <w:t>1.114 cfs</w:t>
              </w:r>
            </w:ins>
          </w:p>
        </w:tc>
        <w:tc>
          <w:tcPr>
            <w:tcW w:w="1029" w:type="pct"/>
            <w:tcBorders>
              <w:top w:val="nil"/>
              <w:left w:val="nil"/>
              <w:bottom w:val="single" w:sz="4" w:space="0" w:color="auto"/>
              <w:right w:val="single" w:sz="4" w:space="0" w:color="auto"/>
            </w:tcBorders>
            <w:shd w:val="clear" w:color="auto" w:fill="auto"/>
            <w:noWrap/>
            <w:vAlign w:val="center"/>
            <w:hideMark/>
          </w:tcPr>
          <w:p w14:paraId="14A32866" w14:textId="77777777" w:rsidR="00DA03FB" w:rsidRPr="00DD4367" w:rsidRDefault="00DA03FB" w:rsidP="00A82918">
            <w:pPr>
              <w:pStyle w:val="NoSpacing"/>
              <w:jc w:val="center"/>
              <w:rPr>
                <w:ins w:id="233" w:author="Bryce Mihalevich" w:date="2016-02-28T12:48:00Z"/>
                <w:sz w:val="20"/>
                <w:szCs w:val="20"/>
              </w:rPr>
            </w:pPr>
            <w:ins w:id="234" w:author="Bryce Mihalevich" w:date="2016-02-28T12:48:00Z">
              <w:r w:rsidRPr="00DD4367">
                <w:rPr>
                  <w:sz w:val="20"/>
                  <w:szCs w:val="20"/>
                </w:rPr>
                <w:t>UNDERGROUND</w:t>
              </w:r>
            </w:ins>
          </w:p>
        </w:tc>
      </w:tr>
      <w:tr w:rsidR="00DD4367" w:rsidRPr="00DD4367" w14:paraId="3FCC78E9" w14:textId="77777777" w:rsidTr="00DD4367">
        <w:trPr>
          <w:trHeight w:val="300"/>
          <w:ins w:id="235" w:author="Bryce Mihalevich" w:date="2016-02-28T12:48:00Z"/>
        </w:trPr>
        <w:tc>
          <w:tcPr>
            <w:tcW w:w="1632" w:type="pct"/>
            <w:tcBorders>
              <w:top w:val="nil"/>
              <w:left w:val="single" w:sz="4" w:space="0" w:color="auto"/>
              <w:bottom w:val="single" w:sz="4" w:space="0" w:color="auto"/>
              <w:right w:val="single" w:sz="4" w:space="0" w:color="auto"/>
            </w:tcBorders>
            <w:shd w:val="clear" w:color="auto" w:fill="auto"/>
            <w:vAlign w:val="center"/>
            <w:hideMark/>
          </w:tcPr>
          <w:p w14:paraId="1C4AA799" w14:textId="77777777" w:rsidR="00DA03FB" w:rsidRPr="00DD4367" w:rsidRDefault="00DA03FB" w:rsidP="00A82918">
            <w:pPr>
              <w:pStyle w:val="NoSpacing"/>
              <w:jc w:val="center"/>
              <w:rPr>
                <w:ins w:id="236" w:author="Bryce Mihalevich" w:date="2016-02-28T12:48:00Z"/>
                <w:b/>
                <w:sz w:val="20"/>
                <w:szCs w:val="20"/>
              </w:rPr>
            </w:pPr>
            <w:ins w:id="237" w:author="Bryce Mihalevich" w:date="2016-02-28T12:48:00Z">
              <w:r w:rsidRPr="00DD4367">
                <w:rPr>
                  <w:b/>
                  <w:sz w:val="20"/>
                  <w:szCs w:val="20"/>
                </w:rPr>
                <w:t>USA Fish &amp; Wildlife Service</w:t>
              </w:r>
            </w:ins>
          </w:p>
        </w:tc>
        <w:tc>
          <w:tcPr>
            <w:tcW w:w="562" w:type="pct"/>
            <w:tcBorders>
              <w:top w:val="nil"/>
              <w:left w:val="nil"/>
              <w:bottom w:val="single" w:sz="4" w:space="0" w:color="auto"/>
              <w:right w:val="single" w:sz="4" w:space="0" w:color="auto"/>
            </w:tcBorders>
            <w:shd w:val="clear" w:color="auto" w:fill="auto"/>
            <w:noWrap/>
            <w:vAlign w:val="center"/>
            <w:hideMark/>
          </w:tcPr>
          <w:p w14:paraId="770C5C17" w14:textId="77777777" w:rsidR="00DA03FB" w:rsidRPr="00DD4367" w:rsidRDefault="00DA03FB" w:rsidP="00A82918">
            <w:pPr>
              <w:pStyle w:val="NoSpacing"/>
              <w:jc w:val="center"/>
              <w:rPr>
                <w:ins w:id="238" w:author="Bryce Mihalevich" w:date="2016-02-28T12:48:00Z"/>
                <w:b/>
                <w:sz w:val="20"/>
                <w:szCs w:val="20"/>
              </w:rPr>
              <w:pPrChange w:id="239" w:author="Bryce Mihalevich" w:date="2016-02-28T12:50:00Z">
                <w:pPr>
                  <w:pStyle w:val="NoSpacing"/>
                </w:pPr>
              </w:pPrChange>
            </w:pPr>
            <w:ins w:id="240" w:author="Bryce Mihalevich" w:date="2016-02-28T12:48:00Z">
              <w:r w:rsidRPr="00DD4367">
                <w:rPr>
                  <w:b/>
                  <w:sz w:val="20"/>
                  <w:szCs w:val="20"/>
                </w:rPr>
                <w:t>29-3485</w:t>
              </w:r>
            </w:ins>
          </w:p>
        </w:tc>
        <w:tc>
          <w:tcPr>
            <w:tcW w:w="1066" w:type="pct"/>
            <w:tcBorders>
              <w:top w:val="nil"/>
              <w:left w:val="nil"/>
              <w:bottom w:val="single" w:sz="4" w:space="0" w:color="auto"/>
              <w:right w:val="single" w:sz="4" w:space="0" w:color="auto"/>
            </w:tcBorders>
            <w:shd w:val="clear" w:color="auto" w:fill="auto"/>
            <w:noWrap/>
            <w:vAlign w:val="center"/>
            <w:hideMark/>
          </w:tcPr>
          <w:p w14:paraId="3035D172" w14:textId="77777777" w:rsidR="00DA03FB" w:rsidRPr="00DD4367" w:rsidRDefault="00DA03FB" w:rsidP="00A82918">
            <w:pPr>
              <w:pStyle w:val="NoSpacing"/>
              <w:jc w:val="center"/>
              <w:rPr>
                <w:ins w:id="241" w:author="Bryce Mihalevich" w:date="2016-02-28T12:48:00Z"/>
                <w:b/>
                <w:sz w:val="20"/>
                <w:szCs w:val="20"/>
              </w:rPr>
            </w:pPr>
            <w:ins w:id="242" w:author="Bryce Mihalevich" w:date="2016-02-28T12:48:00Z">
              <w:r w:rsidRPr="00DD4367">
                <w:rPr>
                  <w:b/>
                  <w:sz w:val="20"/>
                  <w:szCs w:val="20"/>
                </w:rPr>
                <w:t>Bear River</w:t>
              </w:r>
            </w:ins>
          </w:p>
        </w:tc>
        <w:tc>
          <w:tcPr>
            <w:tcW w:w="711" w:type="pct"/>
            <w:tcBorders>
              <w:top w:val="nil"/>
              <w:left w:val="nil"/>
              <w:bottom w:val="single" w:sz="4" w:space="0" w:color="auto"/>
              <w:right w:val="single" w:sz="4" w:space="0" w:color="auto"/>
            </w:tcBorders>
            <w:shd w:val="clear" w:color="auto" w:fill="auto"/>
            <w:noWrap/>
            <w:vAlign w:val="center"/>
            <w:hideMark/>
          </w:tcPr>
          <w:p w14:paraId="1BB0DC41" w14:textId="77777777" w:rsidR="00DA03FB" w:rsidRPr="00DD4367" w:rsidRDefault="00DA03FB" w:rsidP="00A82918">
            <w:pPr>
              <w:pStyle w:val="NoSpacing"/>
              <w:jc w:val="center"/>
              <w:rPr>
                <w:ins w:id="243" w:author="Bryce Mihalevich" w:date="2016-02-28T12:48:00Z"/>
                <w:b/>
                <w:sz w:val="20"/>
                <w:szCs w:val="20"/>
              </w:rPr>
            </w:pPr>
            <w:ins w:id="244" w:author="Bryce Mihalevich" w:date="2016-02-28T12:48:00Z">
              <w:r w:rsidRPr="00DD4367">
                <w:rPr>
                  <w:b/>
                  <w:sz w:val="20"/>
                  <w:szCs w:val="20"/>
                </w:rPr>
                <w:t>15.9 cfs</w:t>
              </w:r>
            </w:ins>
          </w:p>
        </w:tc>
        <w:tc>
          <w:tcPr>
            <w:tcW w:w="1029" w:type="pct"/>
            <w:tcBorders>
              <w:top w:val="nil"/>
              <w:left w:val="nil"/>
              <w:bottom w:val="single" w:sz="4" w:space="0" w:color="auto"/>
              <w:right w:val="single" w:sz="4" w:space="0" w:color="auto"/>
            </w:tcBorders>
            <w:shd w:val="clear" w:color="auto" w:fill="auto"/>
            <w:noWrap/>
            <w:vAlign w:val="center"/>
            <w:hideMark/>
          </w:tcPr>
          <w:p w14:paraId="6AFE7B48" w14:textId="77777777" w:rsidR="00DA03FB" w:rsidRPr="00DD4367" w:rsidRDefault="00DA03FB" w:rsidP="00A82918">
            <w:pPr>
              <w:pStyle w:val="NoSpacing"/>
              <w:jc w:val="center"/>
              <w:rPr>
                <w:ins w:id="245" w:author="Bryce Mihalevich" w:date="2016-02-28T12:48:00Z"/>
                <w:b/>
                <w:sz w:val="20"/>
                <w:szCs w:val="20"/>
              </w:rPr>
            </w:pPr>
            <w:ins w:id="246" w:author="Bryce Mihalevich" w:date="2016-02-28T12:48:00Z">
              <w:r w:rsidRPr="00DD4367">
                <w:rPr>
                  <w:b/>
                  <w:sz w:val="20"/>
                  <w:szCs w:val="20"/>
                </w:rPr>
                <w:t>SURFACE</w:t>
              </w:r>
            </w:ins>
          </w:p>
        </w:tc>
      </w:tr>
      <w:tr w:rsidR="00DD4367" w:rsidRPr="00DD4367" w14:paraId="4C1B6436" w14:textId="77777777" w:rsidTr="00DD4367">
        <w:trPr>
          <w:trHeight w:val="300"/>
          <w:ins w:id="247" w:author="Bryce Mihalevich" w:date="2016-02-28T12:48:00Z"/>
        </w:trPr>
        <w:tc>
          <w:tcPr>
            <w:tcW w:w="1632" w:type="pct"/>
            <w:tcBorders>
              <w:top w:val="nil"/>
              <w:left w:val="single" w:sz="4" w:space="0" w:color="auto"/>
              <w:bottom w:val="single" w:sz="4" w:space="0" w:color="auto"/>
              <w:right w:val="single" w:sz="4" w:space="0" w:color="auto"/>
            </w:tcBorders>
            <w:shd w:val="clear" w:color="auto" w:fill="auto"/>
            <w:vAlign w:val="center"/>
            <w:hideMark/>
          </w:tcPr>
          <w:p w14:paraId="224750F2" w14:textId="77777777" w:rsidR="00DA03FB" w:rsidRPr="00DD4367" w:rsidRDefault="00DA03FB" w:rsidP="00A82918">
            <w:pPr>
              <w:pStyle w:val="NoSpacing"/>
              <w:jc w:val="center"/>
              <w:rPr>
                <w:ins w:id="248" w:author="Bryce Mihalevich" w:date="2016-02-28T12:48:00Z"/>
                <w:b/>
                <w:sz w:val="20"/>
                <w:szCs w:val="20"/>
              </w:rPr>
            </w:pPr>
            <w:ins w:id="249" w:author="Bryce Mihalevich" w:date="2016-02-28T12:48:00Z">
              <w:r w:rsidRPr="00DD4367">
                <w:rPr>
                  <w:b/>
                  <w:sz w:val="20"/>
                  <w:szCs w:val="20"/>
                </w:rPr>
                <w:t>USA Fish &amp; Wildlife Service</w:t>
              </w:r>
            </w:ins>
          </w:p>
        </w:tc>
        <w:tc>
          <w:tcPr>
            <w:tcW w:w="562" w:type="pct"/>
            <w:tcBorders>
              <w:top w:val="nil"/>
              <w:left w:val="nil"/>
              <w:bottom w:val="single" w:sz="4" w:space="0" w:color="auto"/>
              <w:right w:val="single" w:sz="4" w:space="0" w:color="auto"/>
            </w:tcBorders>
            <w:shd w:val="clear" w:color="auto" w:fill="auto"/>
            <w:noWrap/>
            <w:vAlign w:val="center"/>
            <w:hideMark/>
          </w:tcPr>
          <w:p w14:paraId="24F926A3" w14:textId="77777777" w:rsidR="00DA03FB" w:rsidRPr="00DD4367" w:rsidRDefault="00DA03FB" w:rsidP="00A82918">
            <w:pPr>
              <w:pStyle w:val="NoSpacing"/>
              <w:jc w:val="center"/>
              <w:rPr>
                <w:ins w:id="250" w:author="Bryce Mihalevich" w:date="2016-02-28T12:48:00Z"/>
                <w:b/>
                <w:sz w:val="20"/>
                <w:szCs w:val="20"/>
              </w:rPr>
              <w:pPrChange w:id="251" w:author="Bryce Mihalevich" w:date="2016-02-28T12:50:00Z">
                <w:pPr>
                  <w:pStyle w:val="NoSpacing"/>
                </w:pPr>
              </w:pPrChange>
            </w:pPr>
            <w:ins w:id="252" w:author="Bryce Mihalevich" w:date="2016-02-28T12:48:00Z">
              <w:r w:rsidRPr="00DD4367">
                <w:rPr>
                  <w:b/>
                  <w:sz w:val="20"/>
                  <w:szCs w:val="20"/>
                </w:rPr>
                <w:t>29-3698</w:t>
              </w:r>
            </w:ins>
          </w:p>
        </w:tc>
        <w:tc>
          <w:tcPr>
            <w:tcW w:w="1066" w:type="pct"/>
            <w:tcBorders>
              <w:top w:val="nil"/>
              <w:left w:val="nil"/>
              <w:bottom w:val="single" w:sz="4" w:space="0" w:color="auto"/>
              <w:right w:val="single" w:sz="4" w:space="0" w:color="auto"/>
            </w:tcBorders>
            <w:shd w:val="clear" w:color="auto" w:fill="auto"/>
            <w:noWrap/>
            <w:vAlign w:val="center"/>
            <w:hideMark/>
          </w:tcPr>
          <w:p w14:paraId="054C0313" w14:textId="77777777" w:rsidR="00DA03FB" w:rsidRPr="00DD4367" w:rsidRDefault="00DA03FB" w:rsidP="00A82918">
            <w:pPr>
              <w:pStyle w:val="NoSpacing"/>
              <w:jc w:val="center"/>
              <w:rPr>
                <w:ins w:id="253" w:author="Bryce Mihalevich" w:date="2016-02-28T12:48:00Z"/>
                <w:b/>
                <w:sz w:val="20"/>
                <w:szCs w:val="20"/>
              </w:rPr>
            </w:pPr>
            <w:ins w:id="254" w:author="Bryce Mihalevich" w:date="2016-02-28T12:48:00Z">
              <w:r w:rsidRPr="00DD4367">
                <w:rPr>
                  <w:b/>
                  <w:sz w:val="20"/>
                  <w:szCs w:val="20"/>
                </w:rPr>
                <w:t>Bear River</w:t>
              </w:r>
            </w:ins>
          </w:p>
        </w:tc>
        <w:tc>
          <w:tcPr>
            <w:tcW w:w="711" w:type="pct"/>
            <w:tcBorders>
              <w:top w:val="nil"/>
              <w:left w:val="nil"/>
              <w:bottom w:val="single" w:sz="4" w:space="0" w:color="auto"/>
              <w:right w:val="single" w:sz="4" w:space="0" w:color="auto"/>
            </w:tcBorders>
            <w:shd w:val="clear" w:color="auto" w:fill="auto"/>
            <w:noWrap/>
            <w:vAlign w:val="center"/>
            <w:hideMark/>
          </w:tcPr>
          <w:p w14:paraId="501EAACC" w14:textId="77777777" w:rsidR="00DA03FB" w:rsidRPr="00DD4367" w:rsidRDefault="00DA03FB" w:rsidP="00A82918">
            <w:pPr>
              <w:pStyle w:val="NoSpacing"/>
              <w:jc w:val="center"/>
              <w:rPr>
                <w:ins w:id="255" w:author="Bryce Mihalevich" w:date="2016-02-28T12:48:00Z"/>
                <w:b/>
                <w:sz w:val="20"/>
                <w:szCs w:val="20"/>
              </w:rPr>
            </w:pPr>
            <w:ins w:id="256" w:author="Bryce Mihalevich" w:date="2016-02-28T12:48:00Z">
              <w:r w:rsidRPr="00DD4367">
                <w:rPr>
                  <w:b/>
                  <w:sz w:val="20"/>
                  <w:szCs w:val="20"/>
                </w:rPr>
                <w:t>2000.0 acre-feet</w:t>
              </w:r>
            </w:ins>
          </w:p>
        </w:tc>
        <w:tc>
          <w:tcPr>
            <w:tcW w:w="1029" w:type="pct"/>
            <w:tcBorders>
              <w:top w:val="nil"/>
              <w:left w:val="nil"/>
              <w:bottom w:val="single" w:sz="4" w:space="0" w:color="auto"/>
              <w:right w:val="single" w:sz="4" w:space="0" w:color="auto"/>
            </w:tcBorders>
            <w:shd w:val="clear" w:color="auto" w:fill="auto"/>
            <w:noWrap/>
            <w:vAlign w:val="center"/>
            <w:hideMark/>
          </w:tcPr>
          <w:p w14:paraId="438B251B" w14:textId="77777777" w:rsidR="00DA03FB" w:rsidRPr="00DD4367" w:rsidRDefault="00DA03FB" w:rsidP="00A82918">
            <w:pPr>
              <w:pStyle w:val="NoSpacing"/>
              <w:jc w:val="center"/>
              <w:rPr>
                <w:ins w:id="257" w:author="Bryce Mihalevich" w:date="2016-02-28T12:48:00Z"/>
                <w:b/>
                <w:sz w:val="20"/>
                <w:szCs w:val="20"/>
              </w:rPr>
            </w:pPr>
            <w:ins w:id="258" w:author="Bryce Mihalevich" w:date="2016-02-28T12:48:00Z">
              <w:r w:rsidRPr="00DD4367">
                <w:rPr>
                  <w:b/>
                  <w:sz w:val="20"/>
                  <w:szCs w:val="20"/>
                </w:rPr>
                <w:t>SURFACE</w:t>
              </w:r>
            </w:ins>
          </w:p>
        </w:tc>
      </w:tr>
      <w:tr w:rsidR="00DD4367" w:rsidRPr="00DD4367" w14:paraId="22CF3A6A" w14:textId="77777777" w:rsidTr="00DD4367">
        <w:trPr>
          <w:trHeight w:val="300"/>
          <w:ins w:id="259" w:author="Bryce Mihalevich" w:date="2016-02-28T12:48:00Z"/>
        </w:trPr>
        <w:tc>
          <w:tcPr>
            <w:tcW w:w="1632" w:type="pct"/>
            <w:tcBorders>
              <w:top w:val="nil"/>
              <w:left w:val="single" w:sz="4" w:space="0" w:color="auto"/>
              <w:bottom w:val="single" w:sz="4" w:space="0" w:color="auto"/>
              <w:right w:val="single" w:sz="4" w:space="0" w:color="auto"/>
            </w:tcBorders>
            <w:shd w:val="clear" w:color="auto" w:fill="auto"/>
            <w:vAlign w:val="center"/>
            <w:hideMark/>
          </w:tcPr>
          <w:p w14:paraId="51E03891" w14:textId="77777777" w:rsidR="00DA03FB" w:rsidRPr="00DD4367" w:rsidRDefault="00DA03FB" w:rsidP="00A82918">
            <w:pPr>
              <w:pStyle w:val="NoSpacing"/>
              <w:jc w:val="center"/>
              <w:rPr>
                <w:ins w:id="260" w:author="Bryce Mihalevich" w:date="2016-02-28T12:48:00Z"/>
                <w:sz w:val="20"/>
                <w:szCs w:val="20"/>
              </w:rPr>
            </w:pPr>
            <w:ins w:id="261" w:author="Bryce Mihalevich" w:date="2016-02-28T12:48:00Z">
              <w:r w:rsidRPr="00DD4367">
                <w:rPr>
                  <w:sz w:val="20"/>
                  <w:szCs w:val="20"/>
                </w:rPr>
                <w:t>USA Fish &amp; Wildlife Service</w:t>
              </w:r>
            </w:ins>
          </w:p>
        </w:tc>
        <w:tc>
          <w:tcPr>
            <w:tcW w:w="562" w:type="pct"/>
            <w:tcBorders>
              <w:top w:val="nil"/>
              <w:left w:val="nil"/>
              <w:bottom w:val="single" w:sz="4" w:space="0" w:color="auto"/>
              <w:right w:val="single" w:sz="4" w:space="0" w:color="auto"/>
            </w:tcBorders>
            <w:shd w:val="clear" w:color="auto" w:fill="auto"/>
            <w:noWrap/>
            <w:vAlign w:val="center"/>
            <w:hideMark/>
          </w:tcPr>
          <w:p w14:paraId="21E7016C" w14:textId="77777777" w:rsidR="00DA03FB" w:rsidRPr="00DD4367" w:rsidRDefault="00DA03FB" w:rsidP="00A82918">
            <w:pPr>
              <w:pStyle w:val="NoSpacing"/>
              <w:jc w:val="center"/>
              <w:rPr>
                <w:ins w:id="262" w:author="Bryce Mihalevich" w:date="2016-02-28T12:48:00Z"/>
                <w:sz w:val="20"/>
                <w:szCs w:val="20"/>
              </w:rPr>
              <w:pPrChange w:id="263" w:author="Bryce Mihalevich" w:date="2016-02-28T12:50:00Z">
                <w:pPr>
                  <w:pStyle w:val="NoSpacing"/>
                </w:pPr>
              </w:pPrChange>
            </w:pPr>
            <w:ins w:id="264" w:author="Bryce Mihalevich" w:date="2016-02-28T12:48:00Z">
              <w:r w:rsidRPr="00DD4367">
                <w:rPr>
                  <w:sz w:val="20"/>
                  <w:szCs w:val="20"/>
                </w:rPr>
                <w:t>29-3157</w:t>
              </w:r>
            </w:ins>
          </w:p>
        </w:tc>
        <w:tc>
          <w:tcPr>
            <w:tcW w:w="1066" w:type="pct"/>
            <w:tcBorders>
              <w:top w:val="nil"/>
              <w:left w:val="nil"/>
              <w:bottom w:val="single" w:sz="4" w:space="0" w:color="auto"/>
              <w:right w:val="single" w:sz="4" w:space="0" w:color="auto"/>
            </w:tcBorders>
            <w:shd w:val="clear" w:color="auto" w:fill="auto"/>
            <w:noWrap/>
            <w:vAlign w:val="center"/>
            <w:hideMark/>
          </w:tcPr>
          <w:p w14:paraId="362E518B" w14:textId="77777777" w:rsidR="00DA03FB" w:rsidRPr="00DD4367" w:rsidRDefault="00DA03FB" w:rsidP="00A82918">
            <w:pPr>
              <w:pStyle w:val="NoSpacing"/>
              <w:jc w:val="center"/>
              <w:rPr>
                <w:ins w:id="265" w:author="Bryce Mihalevich" w:date="2016-02-28T12:48:00Z"/>
                <w:sz w:val="20"/>
                <w:szCs w:val="20"/>
              </w:rPr>
            </w:pPr>
            <w:ins w:id="266" w:author="Bryce Mihalevich" w:date="2016-02-28T12:48:00Z">
              <w:r w:rsidRPr="00DD4367">
                <w:rPr>
                  <w:sz w:val="20"/>
                  <w:szCs w:val="20"/>
                </w:rPr>
                <w:t>Unnamed Stream</w:t>
              </w:r>
            </w:ins>
          </w:p>
        </w:tc>
        <w:tc>
          <w:tcPr>
            <w:tcW w:w="711" w:type="pct"/>
            <w:tcBorders>
              <w:top w:val="nil"/>
              <w:left w:val="nil"/>
              <w:bottom w:val="single" w:sz="4" w:space="0" w:color="auto"/>
              <w:right w:val="single" w:sz="4" w:space="0" w:color="auto"/>
            </w:tcBorders>
            <w:shd w:val="clear" w:color="auto" w:fill="auto"/>
            <w:noWrap/>
            <w:vAlign w:val="center"/>
            <w:hideMark/>
          </w:tcPr>
          <w:p w14:paraId="29FB1C03" w14:textId="77777777" w:rsidR="00DA03FB" w:rsidRPr="00DD4367" w:rsidRDefault="00DA03FB" w:rsidP="00A82918">
            <w:pPr>
              <w:pStyle w:val="NoSpacing"/>
              <w:jc w:val="center"/>
              <w:rPr>
                <w:ins w:id="267" w:author="Bryce Mihalevich" w:date="2016-02-28T12:48:00Z"/>
                <w:sz w:val="20"/>
                <w:szCs w:val="20"/>
              </w:rPr>
            </w:pPr>
            <w:ins w:id="268" w:author="Bryce Mihalevich" w:date="2016-02-28T12:48:00Z">
              <w:r w:rsidRPr="00DD4367">
                <w:rPr>
                  <w:sz w:val="20"/>
                  <w:szCs w:val="20"/>
                </w:rPr>
                <w:t>0.002 cfs</w:t>
              </w:r>
            </w:ins>
          </w:p>
        </w:tc>
        <w:tc>
          <w:tcPr>
            <w:tcW w:w="1029" w:type="pct"/>
            <w:tcBorders>
              <w:top w:val="nil"/>
              <w:left w:val="nil"/>
              <w:bottom w:val="single" w:sz="4" w:space="0" w:color="auto"/>
              <w:right w:val="single" w:sz="4" w:space="0" w:color="auto"/>
            </w:tcBorders>
            <w:shd w:val="clear" w:color="auto" w:fill="auto"/>
            <w:noWrap/>
            <w:vAlign w:val="center"/>
            <w:hideMark/>
          </w:tcPr>
          <w:p w14:paraId="216E62C1" w14:textId="77777777" w:rsidR="00DA03FB" w:rsidRPr="00DD4367" w:rsidRDefault="00DA03FB" w:rsidP="00A82918">
            <w:pPr>
              <w:pStyle w:val="NoSpacing"/>
              <w:jc w:val="center"/>
              <w:rPr>
                <w:ins w:id="269" w:author="Bryce Mihalevich" w:date="2016-02-28T12:48:00Z"/>
                <w:sz w:val="20"/>
                <w:szCs w:val="20"/>
              </w:rPr>
            </w:pPr>
            <w:ins w:id="270" w:author="Bryce Mihalevich" w:date="2016-02-28T12:48:00Z">
              <w:r w:rsidRPr="00DD4367">
                <w:rPr>
                  <w:sz w:val="20"/>
                  <w:szCs w:val="20"/>
                </w:rPr>
                <w:t>SURFACE</w:t>
              </w:r>
            </w:ins>
          </w:p>
        </w:tc>
      </w:tr>
      <w:tr w:rsidR="00DD4367" w:rsidRPr="00DD4367" w14:paraId="38A29620" w14:textId="77777777" w:rsidTr="00DD4367">
        <w:trPr>
          <w:trHeight w:val="300"/>
          <w:ins w:id="271" w:author="Bryce Mihalevich" w:date="2016-02-28T12:48:00Z"/>
        </w:trPr>
        <w:tc>
          <w:tcPr>
            <w:tcW w:w="1632" w:type="pct"/>
            <w:tcBorders>
              <w:top w:val="nil"/>
              <w:left w:val="single" w:sz="4" w:space="0" w:color="auto"/>
              <w:bottom w:val="single" w:sz="4" w:space="0" w:color="auto"/>
              <w:right w:val="single" w:sz="4" w:space="0" w:color="auto"/>
            </w:tcBorders>
            <w:shd w:val="clear" w:color="auto" w:fill="auto"/>
            <w:vAlign w:val="center"/>
            <w:hideMark/>
          </w:tcPr>
          <w:p w14:paraId="0300C61C" w14:textId="77777777" w:rsidR="00DA03FB" w:rsidRPr="00DD4367" w:rsidRDefault="00DA03FB" w:rsidP="00A82918">
            <w:pPr>
              <w:pStyle w:val="NoSpacing"/>
              <w:jc w:val="center"/>
              <w:rPr>
                <w:ins w:id="272" w:author="Bryce Mihalevich" w:date="2016-02-28T12:48:00Z"/>
                <w:sz w:val="20"/>
                <w:szCs w:val="20"/>
              </w:rPr>
            </w:pPr>
            <w:ins w:id="273" w:author="Bryce Mihalevich" w:date="2016-02-28T12:48:00Z">
              <w:r w:rsidRPr="00DD4367">
                <w:rPr>
                  <w:sz w:val="20"/>
                  <w:szCs w:val="20"/>
                </w:rPr>
                <w:t>USA Fish &amp; Wildlife Service</w:t>
              </w:r>
            </w:ins>
          </w:p>
        </w:tc>
        <w:tc>
          <w:tcPr>
            <w:tcW w:w="562" w:type="pct"/>
            <w:tcBorders>
              <w:top w:val="nil"/>
              <w:left w:val="nil"/>
              <w:bottom w:val="single" w:sz="4" w:space="0" w:color="auto"/>
              <w:right w:val="single" w:sz="4" w:space="0" w:color="auto"/>
            </w:tcBorders>
            <w:shd w:val="clear" w:color="auto" w:fill="auto"/>
            <w:noWrap/>
            <w:vAlign w:val="center"/>
            <w:hideMark/>
          </w:tcPr>
          <w:p w14:paraId="4FBCCC3B" w14:textId="77777777" w:rsidR="00DA03FB" w:rsidRPr="00DD4367" w:rsidRDefault="00DA03FB" w:rsidP="00A82918">
            <w:pPr>
              <w:pStyle w:val="NoSpacing"/>
              <w:jc w:val="center"/>
              <w:rPr>
                <w:ins w:id="274" w:author="Bryce Mihalevich" w:date="2016-02-28T12:48:00Z"/>
                <w:sz w:val="20"/>
                <w:szCs w:val="20"/>
              </w:rPr>
              <w:pPrChange w:id="275" w:author="Bryce Mihalevich" w:date="2016-02-28T12:50:00Z">
                <w:pPr>
                  <w:pStyle w:val="NoSpacing"/>
                </w:pPr>
              </w:pPrChange>
            </w:pPr>
            <w:ins w:id="276" w:author="Bryce Mihalevich" w:date="2016-02-28T12:48:00Z">
              <w:r w:rsidRPr="00DD4367">
                <w:rPr>
                  <w:sz w:val="20"/>
                  <w:szCs w:val="20"/>
                </w:rPr>
                <w:t>29-770</w:t>
              </w:r>
            </w:ins>
          </w:p>
        </w:tc>
        <w:tc>
          <w:tcPr>
            <w:tcW w:w="1066" w:type="pct"/>
            <w:tcBorders>
              <w:top w:val="nil"/>
              <w:left w:val="nil"/>
              <w:bottom w:val="single" w:sz="4" w:space="0" w:color="auto"/>
              <w:right w:val="single" w:sz="4" w:space="0" w:color="auto"/>
            </w:tcBorders>
            <w:shd w:val="clear" w:color="auto" w:fill="auto"/>
            <w:noWrap/>
            <w:vAlign w:val="center"/>
            <w:hideMark/>
          </w:tcPr>
          <w:p w14:paraId="18F3C5C9" w14:textId="77777777" w:rsidR="00DA03FB" w:rsidRPr="00DD4367" w:rsidRDefault="00DA03FB" w:rsidP="00A82918">
            <w:pPr>
              <w:pStyle w:val="NoSpacing"/>
              <w:jc w:val="center"/>
              <w:rPr>
                <w:ins w:id="277" w:author="Bryce Mihalevich" w:date="2016-02-28T12:48:00Z"/>
                <w:sz w:val="20"/>
                <w:szCs w:val="20"/>
              </w:rPr>
            </w:pPr>
            <w:ins w:id="278" w:author="Bryce Mihalevich" w:date="2016-02-28T12:48:00Z">
              <w:r w:rsidRPr="00DD4367">
                <w:rPr>
                  <w:sz w:val="20"/>
                  <w:szCs w:val="20"/>
                </w:rPr>
                <w:t>Underground Water Well</w:t>
              </w:r>
            </w:ins>
          </w:p>
        </w:tc>
        <w:tc>
          <w:tcPr>
            <w:tcW w:w="711" w:type="pct"/>
            <w:tcBorders>
              <w:top w:val="nil"/>
              <w:left w:val="nil"/>
              <w:bottom w:val="single" w:sz="4" w:space="0" w:color="auto"/>
              <w:right w:val="single" w:sz="4" w:space="0" w:color="auto"/>
            </w:tcBorders>
            <w:shd w:val="clear" w:color="auto" w:fill="auto"/>
            <w:noWrap/>
            <w:vAlign w:val="center"/>
            <w:hideMark/>
          </w:tcPr>
          <w:p w14:paraId="5AF76C09" w14:textId="77777777" w:rsidR="00DA03FB" w:rsidRPr="00DD4367" w:rsidRDefault="00DA03FB" w:rsidP="00A82918">
            <w:pPr>
              <w:pStyle w:val="NoSpacing"/>
              <w:jc w:val="center"/>
              <w:rPr>
                <w:ins w:id="279" w:author="Bryce Mihalevich" w:date="2016-02-28T12:48:00Z"/>
                <w:sz w:val="20"/>
                <w:szCs w:val="20"/>
              </w:rPr>
            </w:pPr>
            <w:ins w:id="280" w:author="Bryce Mihalevich" w:date="2016-02-28T12:48:00Z">
              <w:r w:rsidRPr="00DD4367">
                <w:rPr>
                  <w:sz w:val="20"/>
                  <w:szCs w:val="20"/>
                </w:rPr>
                <w:t>0.01 cfs</w:t>
              </w:r>
            </w:ins>
          </w:p>
        </w:tc>
        <w:tc>
          <w:tcPr>
            <w:tcW w:w="1029" w:type="pct"/>
            <w:tcBorders>
              <w:top w:val="nil"/>
              <w:left w:val="nil"/>
              <w:bottom w:val="single" w:sz="4" w:space="0" w:color="auto"/>
              <w:right w:val="single" w:sz="4" w:space="0" w:color="auto"/>
            </w:tcBorders>
            <w:shd w:val="clear" w:color="auto" w:fill="auto"/>
            <w:noWrap/>
            <w:vAlign w:val="center"/>
            <w:hideMark/>
          </w:tcPr>
          <w:p w14:paraId="60F88210" w14:textId="77777777" w:rsidR="00DA03FB" w:rsidRPr="00DD4367" w:rsidRDefault="00DA03FB" w:rsidP="00A82918">
            <w:pPr>
              <w:pStyle w:val="NoSpacing"/>
              <w:jc w:val="center"/>
              <w:rPr>
                <w:ins w:id="281" w:author="Bryce Mihalevich" w:date="2016-02-28T12:48:00Z"/>
                <w:sz w:val="20"/>
                <w:szCs w:val="20"/>
              </w:rPr>
            </w:pPr>
            <w:ins w:id="282" w:author="Bryce Mihalevich" w:date="2016-02-28T12:48:00Z">
              <w:r w:rsidRPr="00DD4367">
                <w:rPr>
                  <w:sz w:val="20"/>
                  <w:szCs w:val="20"/>
                </w:rPr>
                <w:t>UNDERGROUND</w:t>
              </w:r>
            </w:ins>
          </w:p>
        </w:tc>
      </w:tr>
      <w:tr w:rsidR="00DD4367" w:rsidRPr="00DD4367" w14:paraId="3118D440" w14:textId="77777777" w:rsidTr="00DD4367">
        <w:trPr>
          <w:trHeight w:val="300"/>
          <w:ins w:id="283" w:author="Bryce Mihalevich" w:date="2016-02-28T12:48:00Z"/>
        </w:trPr>
        <w:tc>
          <w:tcPr>
            <w:tcW w:w="1632" w:type="pct"/>
            <w:tcBorders>
              <w:top w:val="nil"/>
              <w:left w:val="single" w:sz="4" w:space="0" w:color="auto"/>
              <w:bottom w:val="single" w:sz="4" w:space="0" w:color="auto"/>
              <w:right w:val="single" w:sz="4" w:space="0" w:color="auto"/>
            </w:tcBorders>
            <w:shd w:val="clear" w:color="auto" w:fill="auto"/>
            <w:vAlign w:val="center"/>
            <w:hideMark/>
          </w:tcPr>
          <w:p w14:paraId="50661C32" w14:textId="77777777" w:rsidR="00DA03FB" w:rsidRPr="00DD4367" w:rsidRDefault="00DA03FB" w:rsidP="00A82918">
            <w:pPr>
              <w:pStyle w:val="NoSpacing"/>
              <w:jc w:val="center"/>
              <w:rPr>
                <w:ins w:id="284" w:author="Bryce Mihalevich" w:date="2016-02-28T12:48:00Z"/>
                <w:sz w:val="20"/>
                <w:szCs w:val="20"/>
              </w:rPr>
            </w:pPr>
            <w:ins w:id="285" w:author="Bryce Mihalevich" w:date="2016-02-28T12:48:00Z">
              <w:r w:rsidRPr="00DD4367">
                <w:rPr>
                  <w:sz w:val="20"/>
                  <w:szCs w:val="20"/>
                </w:rPr>
                <w:t>USA Fish &amp; Wildlife Service</w:t>
              </w:r>
            </w:ins>
          </w:p>
        </w:tc>
        <w:tc>
          <w:tcPr>
            <w:tcW w:w="562" w:type="pct"/>
            <w:tcBorders>
              <w:top w:val="nil"/>
              <w:left w:val="nil"/>
              <w:bottom w:val="single" w:sz="4" w:space="0" w:color="auto"/>
              <w:right w:val="single" w:sz="4" w:space="0" w:color="auto"/>
            </w:tcBorders>
            <w:shd w:val="clear" w:color="auto" w:fill="auto"/>
            <w:noWrap/>
            <w:vAlign w:val="center"/>
            <w:hideMark/>
          </w:tcPr>
          <w:p w14:paraId="78548A72" w14:textId="77777777" w:rsidR="00DA03FB" w:rsidRPr="00DD4367" w:rsidRDefault="00DA03FB" w:rsidP="00A82918">
            <w:pPr>
              <w:pStyle w:val="NoSpacing"/>
              <w:jc w:val="center"/>
              <w:rPr>
                <w:ins w:id="286" w:author="Bryce Mihalevich" w:date="2016-02-28T12:48:00Z"/>
                <w:sz w:val="20"/>
                <w:szCs w:val="20"/>
              </w:rPr>
              <w:pPrChange w:id="287" w:author="Bryce Mihalevich" w:date="2016-02-28T12:50:00Z">
                <w:pPr>
                  <w:pStyle w:val="NoSpacing"/>
                </w:pPr>
              </w:pPrChange>
            </w:pPr>
            <w:ins w:id="288" w:author="Bryce Mihalevich" w:date="2016-02-28T12:48:00Z">
              <w:r w:rsidRPr="00DD4367">
                <w:rPr>
                  <w:sz w:val="20"/>
                  <w:szCs w:val="20"/>
                </w:rPr>
                <w:t>29-980</w:t>
              </w:r>
            </w:ins>
          </w:p>
        </w:tc>
        <w:tc>
          <w:tcPr>
            <w:tcW w:w="1066" w:type="pct"/>
            <w:tcBorders>
              <w:top w:val="nil"/>
              <w:left w:val="nil"/>
              <w:bottom w:val="single" w:sz="4" w:space="0" w:color="auto"/>
              <w:right w:val="single" w:sz="4" w:space="0" w:color="auto"/>
            </w:tcBorders>
            <w:shd w:val="clear" w:color="auto" w:fill="auto"/>
            <w:noWrap/>
            <w:vAlign w:val="center"/>
            <w:hideMark/>
          </w:tcPr>
          <w:p w14:paraId="5E5020E9" w14:textId="77777777" w:rsidR="00DA03FB" w:rsidRPr="00DD4367" w:rsidRDefault="00DA03FB" w:rsidP="00A82918">
            <w:pPr>
              <w:pStyle w:val="NoSpacing"/>
              <w:jc w:val="center"/>
              <w:rPr>
                <w:ins w:id="289" w:author="Bryce Mihalevich" w:date="2016-02-28T12:48:00Z"/>
                <w:sz w:val="20"/>
                <w:szCs w:val="20"/>
              </w:rPr>
            </w:pPr>
            <w:ins w:id="290" w:author="Bryce Mihalevich" w:date="2016-02-28T12:48:00Z">
              <w:r w:rsidRPr="00DD4367">
                <w:rPr>
                  <w:sz w:val="20"/>
                  <w:szCs w:val="20"/>
                </w:rPr>
                <w:t>Surface Drains</w:t>
              </w:r>
            </w:ins>
          </w:p>
        </w:tc>
        <w:tc>
          <w:tcPr>
            <w:tcW w:w="711" w:type="pct"/>
            <w:tcBorders>
              <w:top w:val="nil"/>
              <w:left w:val="nil"/>
              <w:bottom w:val="single" w:sz="4" w:space="0" w:color="auto"/>
              <w:right w:val="single" w:sz="4" w:space="0" w:color="auto"/>
            </w:tcBorders>
            <w:shd w:val="clear" w:color="auto" w:fill="auto"/>
            <w:noWrap/>
            <w:vAlign w:val="center"/>
            <w:hideMark/>
          </w:tcPr>
          <w:p w14:paraId="430B8142" w14:textId="77777777" w:rsidR="00DA03FB" w:rsidRPr="00DD4367" w:rsidRDefault="00DA03FB" w:rsidP="00A82918">
            <w:pPr>
              <w:pStyle w:val="NoSpacing"/>
              <w:jc w:val="center"/>
              <w:rPr>
                <w:ins w:id="291" w:author="Bryce Mihalevich" w:date="2016-02-28T12:48:00Z"/>
                <w:sz w:val="20"/>
                <w:szCs w:val="20"/>
              </w:rPr>
            </w:pPr>
            <w:ins w:id="292" w:author="Bryce Mihalevich" w:date="2016-02-28T12:48:00Z">
              <w:r w:rsidRPr="00DD4367">
                <w:rPr>
                  <w:sz w:val="20"/>
                  <w:szCs w:val="20"/>
                </w:rPr>
                <w:t>0.5 cfs</w:t>
              </w:r>
            </w:ins>
          </w:p>
        </w:tc>
        <w:tc>
          <w:tcPr>
            <w:tcW w:w="1029" w:type="pct"/>
            <w:tcBorders>
              <w:top w:val="nil"/>
              <w:left w:val="nil"/>
              <w:bottom w:val="single" w:sz="4" w:space="0" w:color="auto"/>
              <w:right w:val="single" w:sz="4" w:space="0" w:color="auto"/>
            </w:tcBorders>
            <w:shd w:val="clear" w:color="auto" w:fill="auto"/>
            <w:noWrap/>
            <w:vAlign w:val="center"/>
            <w:hideMark/>
          </w:tcPr>
          <w:p w14:paraId="2B6A890F" w14:textId="77777777" w:rsidR="00DA03FB" w:rsidRPr="00DD4367" w:rsidRDefault="00DA03FB" w:rsidP="00A82918">
            <w:pPr>
              <w:pStyle w:val="NoSpacing"/>
              <w:jc w:val="center"/>
              <w:rPr>
                <w:ins w:id="293" w:author="Bryce Mihalevich" w:date="2016-02-28T12:48:00Z"/>
                <w:sz w:val="20"/>
                <w:szCs w:val="20"/>
              </w:rPr>
            </w:pPr>
            <w:ins w:id="294" w:author="Bryce Mihalevich" w:date="2016-02-28T12:48:00Z">
              <w:r w:rsidRPr="00DD4367">
                <w:rPr>
                  <w:sz w:val="20"/>
                  <w:szCs w:val="20"/>
                </w:rPr>
                <w:t>SURFACE</w:t>
              </w:r>
            </w:ins>
          </w:p>
        </w:tc>
      </w:tr>
      <w:tr w:rsidR="00DD4367" w:rsidRPr="00DD4367" w14:paraId="337248C7" w14:textId="77777777" w:rsidTr="00DD4367">
        <w:trPr>
          <w:trHeight w:val="300"/>
          <w:ins w:id="295" w:author="Bryce Mihalevich" w:date="2016-02-28T12:48:00Z"/>
        </w:trPr>
        <w:tc>
          <w:tcPr>
            <w:tcW w:w="1632" w:type="pct"/>
            <w:tcBorders>
              <w:top w:val="nil"/>
              <w:left w:val="single" w:sz="4" w:space="0" w:color="auto"/>
              <w:bottom w:val="single" w:sz="4" w:space="0" w:color="auto"/>
              <w:right w:val="single" w:sz="4" w:space="0" w:color="auto"/>
            </w:tcBorders>
            <w:shd w:val="clear" w:color="auto" w:fill="auto"/>
            <w:vAlign w:val="center"/>
            <w:hideMark/>
          </w:tcPr>
          <w:p w14:paraId="20935FE3" w14:textId="77777777" w:rsidR="00DA03FB" w:rsidRPr="00DD4367" w:rsidRDefault="00DA03FB" w:rsidP="00A82918">
            <w:pPr>
              <w:pStyle w:val="NoSpacing"/>
              <w:jc w:val="center"/>
              <w:rPr>
                <w:ins w:id="296" w:author="Bryce Mihalevich" w:date="2016-02-28T12:48:00Z"/>
                <w:b/>
                <w:sz w:val="20"/>
                <w:szCs w:val="20"/>
              </w:rPr>
            </w:pPr>
            <w:ins w:id="297" w:author="Bryce Mihalevich" w:date="2016-02-28T12:48:00Z">
              <w:r w:rsidRPr="00DD4367">
                <w:rPr>
                  <w:b/>
                  <w:sz w:val="20"/>
                  <w:szCs w:val="20"/>
                </w:rPr>
                <w:t>USA Fish &amp; Wildlife Service</w:t>
              </w:r>
            </w:ins>
          </w:p>
        </w:tc>
        <w:tc>
          <w:tcPr>
            <w:tcW w:w="562" w:type="pct"/>
            <w:tcBorders>
              <w:top w:val="nil"/>
              <w:left w:val="nil"/>
              <w:bottom w:val="single" w:sz="4" w:space="0" w:color="auto"/>
              <w:right w:val="single" w:sz="4" w:space="0" w:color="auto"/>
            </w:tcBorders>
            <w:shd w:val="clear" w:color="auto" w:fill="auto"/>
            <w:noWrap/>
            <w:vAlign w:val="center"/>
            <w:hideMark/>
          </w:tcPr>
          <w:p w14:paraId="50D249A0" w14:textId="77777777" w:rsidR="00DA03FB" w:rsidRPr="00DD4367" w:rsidRDefault="00DA03FB" w:rsidP="00A82918">
            <w:pPr>
              <w:pStyle w:val="NoSpacing"/>
              <w:jc w:val="center"/>
              <w:rPr>
                <w:ins w:id="298" w:author="Bryce Mihalevich" w:date="2016-02-28T12:48:00Z"/>
                <w:b/>
                <w:sz w:val="20"/>
                <w:szCs w:val="20"/>
              </w:rPr>
              <w:pPrChange w:id="299" w:author="Bryce Mihalevich" w:date="2016-02-28T12:50:00Z">
                <w:pPr>
                  <w:pStyle w:val="NoSpacing"/>
                </w:pPr>
              </w:pPrChange>
            </w:pPr>
            <w:ins w:id="300" w:author="Bryce Mihalevich" w:date="2016-02-28T12:48:00Z">
              <w:r w:rsidRPr="00DD4367">
                <w:rPr>
                  <w:b/>
                  <w:sz w:val="20"/>
                  <w:szCs w:val="20"/>
                </w:rPr>
                <w:t>29-1014</w:t>
              </w:r>
            </w:ins>
          </w:p>
        </w:tc>
        <w:tc>
          <w:tcPr>
            <w:tcW w:w="1066" w:type="pct"/>
            <w:tcBorders>
              <w:top w:val="nil"/>
              <w:left w:val="nil"/>
              <w:bottom w:val="single" w:sz="4" w:space="0" w:color="auto"/>
              <w:right w:val="single" w:sz="4" w:space="0" w:color="auto"/>
            </w:tcBorders>
            <w:shd w:val="clear" w:color="auto" w:fill="auto"/>
            <w:noWrap/>
            <w:vAlign w:val="center"/>
            <w:hideMark/>
          </w:tcPr>
          <w:p w14:paraId="2E5F67E0" w14:textId="77777777" w:rsidR="00DA03FB" w:rsidRPr="00DD4367" w:rsidRDefault="00DA03FB" w:rsidP="00A82918">
            <w:pPr>
              <w:pStyle w:val="NoSpacing"/>
              <w:jc w:val="center"/>
              <w:rPr>
                <w:ins w:id="301" w:author="Bryce Mihalevich" w:date="2016-02-28T12:48:00Z"/>
                <w:b/>
                <w:sz w:val="20"/>
                <w:szCs w:val="20"/>
              </w:rPr>
            </w:pPr>
            <w:ins w:id="302" w:author="Bryce Mihalevich" w:date="2016-02-28T12:48:00Z">
              <w:r w:rsidRPr="00DD4367">
                <w:rPr>
                  <w:b/>
                  <w:sz w:val="20"/>
                  <w:szCs w:val="20"/>
                </w:rPr>
                <w:t>Bear River</w:t>
              </w:r>
            </w:ins>
          </w:p>
        </w:tc>
        <w:tc>
          <w:tcPr>
            <w:tcW w:w="711" w:type="pct"/>
            <w:tcBorders>
              <w:top w:val="nil"/>
              <w:left w:val="nil"/>
              <w:bottom w:val="single" w:sz="4" w:space="0" w:color="auto"/>
              <w:right w:val="single" w:sz="4" w:space="0" w:color="auto"/>
            </w:tcBorders>
            <w:shd w:val="clear" w:color="auto" w:fill="auto"/>
            <w:noWrap/>
            <w:vAlign w:val="center"/>
            <w:hideMark/>
          </w:tcPr>
          <w:p w14:paraId="1D20D3AB" w14:textId="77777777" w:rsidR="00DA03FB" w:rsidRPr="00DD4367" w:rsidRDefault="00DA03FB" w:rsidP="00A82918">
            <w:pPr>
              <w:pStyle w:val="NoSpacing"/>
              <w:jc w:val="center"/>
              <w:rPr>
                <w:ins w:id="303" w:author="Bryce Mihalevich" w:date="2016-02-28T12:48:00Z"/>
                <w:b/>
                <w:sz w:val="20"/>
                <w:szCs w:val="20"/>
              </w:rPr>
            </w:pPr>
            <w:ins w:id="304" w:author="Bryce Mihalevich" w:date="2016-02-28T12:48:00Z">
              <w:r w:rsidRPr="00DD4367">
                <w:rPr>
                  <w:b/>
                  <w:sz w:val="20"/>
                  <w:szCs w:val="20"/>
                </w:rPr>
                <w:t>1000.0 cfs</w:t>
              </w:r>
            </w:ins>
          </w:p>
        </w:tc>
        <w:tc>
          <w:tcPr>
            <w:tcW w:w="1029" w:type="pct"/>
            <w:tcBorders>
              <w:top w:val="nil"/>
              <w:left w:val="nil"/>
              <w:bottom w:val="single" w:sz="4" w:space="0" w:color="auto"/>
              <w:right w:val="single" w:sz="4" w:space="0" w:color="auto"/>
            </w:tcBorders>
            <w:shd w:val="clear" w:color="auto" w:fill="auto"/>
            <w:noWrap/>
            <w:vAlign w:val="center"/>
            <w:hideMark/>
          </w:tcPr>
          <w:p w14:paraId="0F65120D" w14:textId="77777777" w:rsidR="00DA03FB" w:rsidRPr="00DD4367" w:rsidRDefault="00DA03FB" w:rsidP="00A82918">
            <w:pPr>
              <w:pStyle w:val="NoSpacing"/>
              <w:jc w:val="center"/>
              <w:rPr>
                <w:ins w:id="305" w:author="Bryce Mihalevich" w:date="2016-02-28T12:48:00Z"/>
                <w:b/>
                <w:sz w:val="20"/>
                <w:szCs w:val="20"/>
              </w:rPr>
            </w:pPr>
            <w:ins w:id="306" w:author="Bryce Mihalevich" w:date="2016-02-28T12:48:00Z">
              <w:r w:rsidRPr="00DD4367">
                <w:rPr>
                  <w:b/>
                  <w:sz w:val="20"/>
                  <w:szCs w:val="20"/>
                </w:rPr>
                <w:t>SURFACE</w:t>
              </w:r>
            </w:ins>
          </w:p>
        </w:tc>
      </w:tr>
      <w:tr w:rsidR="00DD4367" w:rsidRPr="00DD4367" w14:paraId="5A386009" w14:textId="77777777" w:rsidTr="00DD4367">
        <w:trPr>
          <w:trHeight w:val="300"/>
          <w:ins w:id="307" w:author="Bryce Mihalevich" w:date="2016-02-28T12:48:00Z"/>
        </w:trPr>
        <w:tc>
          <w:tcPr>
            <w:tcW w:w="1632" w:type="pct"/>
            <w:tcBorders>
              <w:top w:val="nil"/>
              <w:left w:val="single" w:sz="4" w:space="0" w:color="auto"/>
              <w:bottom w:val="single" w:sz="4" w:space="0" w:color="auto"/>
              <w:right w:val="single" w:sz="4" w:space="0" w:color="auto"/>
            </w:tcBorders>
            <w:shd w:val="clear" w:color="auto" w:fill="auto"/>
            <w:vAlign w:val="center"/>
            <w:hideMark/>
          </w:tcPr>
          <w:p w14:paraId="425EBBC8" w14:textId="77777777" w:rsidR="00DA03FB" w:rsidRPr="00DD4367" w:rsidRDefault="00DA03FB" w:rsidP="00A82918">
            <w:pPr>
              <w:pStyle w:val="NoSpacing"/>
              <w:jc w:val="center"/>
              <w:rPr>
                <w:ins w:id="308" w:author="Bryce Mihalevich" w:date="2016-02-28T12:48:00Z"/>
                <w:sz w:val="20"/>
                <w:szCs w:val="20"/>
              </w:rPr>
            </w:pPr>
            <w:ins w:id="309" w:author="Bryce Mihalevich" w:date="2016-02-28T12:48:00Z">
              <w:r w:rsidRPr="00DD4367">
                <w:rPr>
                  <w:sz w:val="20"/>
                  <w:szCs w:val="20"/>
                </w:rPr>
                <w:lastRenderedPageBreak/>
                <w:t>USA Fish &amp; Wildlife Service</w:t>
              </w:r>
            </w:ins>
          </w:p>
        </w:tc>
        <w:tc>
          <w:tcPr>
            <w:tcW w:w="562" w:type="pct"/>
            <w:tcBorders>
              <w:top w:val="nil"/>
              <w:left w:val="nil"/>
              <w:bottom w:val="single" w:sz="4" w:space="0" w:color="auto"/>
              <w:right w:val="single" w:sz="4" w:space="0" w:color="auto"/>
            </w:tcBorders>
            <w:shd w:val="clear" w:color="auto" w:fill="auto"/>
            <w:noWrap/>
            <w:vAlign w:val="center"/>
            <w:hideMark/>
          </w:tcPr>
          <w:p w14:paraId="4756B80E" w14:textId="77777777" w:rsidR="00DA03FB" w:rsidRPr="00DD4367" w:rsidRDefault="00DA03FB" w:rsidP="00A82918">
            <w:pPr>
              <w:pStyle w:val="NoSpacing"/>
              <w:jc w:val="center"/>
              <w:rPr>
                <w:ins w:id="310" w:author="Bryce Mihalevich" w:date="2016-02-28T12:48:00Z"/>
                <w:sz w:val="20"/>
                <w:szCs w:val="20"/>
              </w:rPr>
              <w:pPrChange w:id="311" w:author="Bryce Mihalevich" w:date="2016-02-28T12:50:00Z">
                <w:pPr>
                  <w:pStyle w:val="NoSpacing"/>
                </w:pPr>
              </w:pPrChange>
            </w:pPr>
            <w:ins w:id="312" w:author="Bryce Mihalevich" w:date="2016-02-28T12:48:00Z">
              <w:r w:rsidRPr="00DD4367">
                <w:rPr>
                  <w:sz w:val="20"/>
                  <w:szCs w:val="20"/>
                </w:rPr>
                <w:t>29-1165</w:t>
              </w:r>
            </w:ins>
          </w:p>
        </w:tc>
        <w:tc>
          <w:tcPr>
            <w:tcW w:w="1066" w:type="pct"/>
            <w:tcBorders>
              <w:top w:val="nil"/>
              <w:left w:val="nil"/>
              <w:bottom w:val="single" w:sz="4" w:space="0" w:color="auto"/>
              <w:right w:val="single" w:sz="4" w:space="0" w:color="auto"/>
            </w:tcBorders>
            <w:shd w:val="clear" w:color="auto" w:fill="auto"/>
            <w:noWrap/>
            <w:vAlign w:val="center"/>
            <w:hideMark/>
          </w:tcPr>
          <w:p w14:paraId="64DFC71A" w14:textId="77777777" w:rsidR="00DA03FB" w:rsidRPr="00DD4367" w:rsidRDefault="00DA03FB" w:rsidP="00A82918">
            <w:pPr>
              <w:pStyle w:val="NoSpacing"/>
              <w:jc w:val="center"/>
              <w:rPr>
                <w:ins w:id="313" w:author="Bryce Mihalevich" w:date="2016-02-28T12:48:00Z"/>
                <w:sz w:val="20"/>
                <w:szCs w:val="20"/>
              </w:rPr>
            </w:pPr>
            <w:ins w:id="314" w:author="Bryce Mihalevich" w:date="2016-02-28T12:48:00Z">
              <w:r w:rsidRPr="00DD4367">
                <w:rPr>
                  <w:sz w:val="20"/>
                  <w:szCs w:val="20"/>
                </w:rPr>
                <w:t>Underground Water Well</w:t>
              </w:r>
            </w:ins>
          </w:p>
        </w:tc>
        <w:tc>
          <w:tcPr>
            <w:tcW w:w="711" w:type="pct"/>
            <w:tcBorders>
              <w:top w:val="nil"/>
              <w:left w:val="nil"/>
              <w:bottom w:val="single" w:sz="4" w:space="0" w:color="auto"/>
              <w:right w:val="single" w:sz="4" w:space="0" w:color="auto"/>
            </w:tcBorders>
            <w:shd w:val="clear" w:color="auto" w:fill="auto"/>
            <w:noWrap/>
            <w:vAlign w:val="center"/>
            <w:hideMark/>
          </w:tcPr>
          <w:p w14:paraId="77E61E5D" w14:textId="77777777" w:rsidR="00DA03FB" w:rsidRPr="00DD4367" w:rsidRDefault="00DA03FB" w:rsidP="00A82918">
            <w:pPr>
              <w:pStyle w:val="NoSpacing"/>
              <w:jc w:val="center"/>
              <w:rPr>
                <w:ins w:id="315" w:author="Bryce Mihalevich" w:date="2016-02-28T12:48:00Z"/>
                <w:sz w:val="20"/>
                <w:szCs w:val="20"/>
              </w:rPr>
            </w:pPr>
            <w:ins w:id="316" w:author="Bryce Mihalevich" w:date="2016-02-28T12:48:00Z">
              <w:r w:rsidRPr="00DD4367">
                <w:rPr>
                  <w:sz w:val="20"/>
                  <w:szCs w:val="20"/>
                </w:rPr>
                <w:t>0.011 cfs</w:t>
              </w:r>
            </w:ins>
          </w:p>
        </w:tc>
        <w:tc>
          <w:tcPr>
            <w:tcW w:w="1029" w:type="pct"/>
            <w:tcBorders>
              <w:top w:val="nil"/>
              <w:left w:val="nil"/>
              <w:bottom w:val="single" w:sz="4" w:space="0" w:color="auto"/>
              <w:right w:val="single" w:sz="4" w:space="0" w:color="auto"/>
            </w:tcBorders>
            <w:shd w:val="clear" w:color="auto" w:fill="auto"/>
            <w:noWrap/>
            <w:vAlign w:val="center"/>
            <w:hideMark/>
          </w:tcPr>
          <w:p w14:paraId="5227C188" w14:textId="77777777" w:rsidR="00DA03FB" w:rsidRPr="00DD4367" w:rsidRDefault="00DA03FB" w:rsidP="00A82918">
            <w:pPr>
              <w:pStyle w:val="NoSpacing"/>
              <w:jc w:val="center"/>
              <w:rPr>
                <w:ins w:id="317" w:author="Bryce Mihalevich" w:date="2016-02-28T12:48:00Z"/>
                <w:sz w:val="20"/>
                <w:szCs w:val="20"/>
              </w:rPr>
            </w:pPr>
            <w:ins w:id="318" w:author="Bryce Mihalevich" w:date="2016-02-28T12:48:00Z">
              <w:r w:rsidRPr="00DD4367">
                <w:rPr>
                  <w:sz w:val="20"/>
                  <w:szCs w:val="20"/>
                </w:rPr>
                <w:t>UNDERGROUND</w:t>
              </w:r>
            </w:ins>
          </w:p>
        </w:tc>
      </w:tr>
      <w:tr w:rsidR="00DD4367" w:rsidRPr="00DD4367" w14:paraId="502FE676" w14:textId="77777777" w:rsidTr="00DD4367">
        <w:trPr>
          <w:trHeight w:val="300"/>
          <w:ins w:id="319" w:author="Bryce Mihalevich" w:date="2016-02-28T12:48:00Z"/>
        </w:trPr>
        <w:tc>
          <w:tcPr>
            <w:tcW w:w="1632" w:type="pct"/>
            <w:tcBorders>
              <w:top w:val="nil"/>
              <w:left w:val="single" w:sz="4" w:space="0" w:color="auto"/>
              <w:bottom w:val="single" w:sz="4" w:space="0" w:color="auto"/>
              <w:right w:val="single" w:sz="4" w:space="0" w:color="auto"/>
            </w:tcBorders>
            <w:shd w:val="clear" w:color="auto" w:fill="auto"/>
            <w:vAlign w:val="center"/>
            <w:hideMark/>
          </w:tcPr>
          <w:p w14:paraId="3FC92D1C" w14:textId="77777777" w:rsidR="00DA03FB" w:rsidRPr="00DD4367" w:rsidRDefault="00DA03FB" w:rsidP="00A82918">
            <w:pPr>
              <w:pStyle w:val="NoSpacing"/>
              <w:jc w:val="center"/>
              <w:rPr>
                <w:ins w:id="320" w:author="Bryce Mihalevich" w:date="2016-02-28T12:48:00Z"/>
                <w:sz w:val="20"/>
                <w:szCs w:val="20"/>
              </w:rPr>
            </w:pPr>
            <w:ins w:id="321" w:author="Bryce Mihalevich" w:date="2016-02-28T12:48:00Z">
              <w:r w:rsidRPr="00DD4367">
                <w:rPr>
                  <w:sz w:val="20"/>
                  <w:szCs w:val="20"/>
                </w:rPr>
                <w:t>USA Fish &amp; Wildlife Service</w:t>
              </w:r>
            </w:ins>
          </w:p>
        </w:tc>
        <w:tc>
          <w:tcPr>
            <w:tcW w:w="562" w:type="pct"/>
            <w:tcBorders>
              <w:top w:val="nil"/>
              <w:left w:val="nil"/>
              <w:bottom w:val="single" w:sz="4" w:space="0" w:color="auto"/>
              <w:right w:val="single" w:sz="4" w:space="0" w:color="auto"/>
            </w:tcBorders>
            <w:shd w:val="clear" w:color="auto" w:fill="auto"/>
            <w:noWrap/>
            <w:vAlign w:val="center"/>
            <w:hideMark/>
          </w:tcPr>
          <w:p w14:paraId="23D45DF8" w14:textId="77777777" w:rsidR="00DA03FB" w:rsidRPr="00DD4367" w:rsidRDefault="00DA03FB" w:rsidP="00A82918">
            <w:pPr>
              <w:pStyle w:val="NoSpacing"/>
              <w:jc w:val="center"/>
              <w:rPr>
                <w:ins w:id="322" w:author="Bryce Mihalevich" w:date="2016-02-28T12:48:00Z"/>
                <w:sz w:val="20"/>
                <w:szCs w:val="20"/>
              </w:rPr>
              <w:pPrChange w:id="323" w:author="Bryce Mihalevich" w:date="2016-02-28T12:50:00Z">
                <w:pPr>
                  <w:pStyle w:val="NoSpacing"/>
                </w:pPr>
              </w:pPrChange>
            </w:pPr>
            <w:ins w:id="324" w:author="Bryce Mihalevich" w:date="2016-02-28T12:48:00Z">
              <w:r w:rsidRPr="00DD4367">
                <w:rPr>
                  <w:sz w:val="20"/>
                  <w:szCs w:val="20"/>
                </w:rPr>
                <w:t>29-1330</w:t>
              </w:r>
            </w:ins>
          </w:p>
        </w:tc>
        <w:tc>
          <w:tcPr>
            <w:tcW w:w="1066" w:type="pct"/>
            <w:tcBorders>
              <w:top w:val="nil"/>
              <w:left w:val="nil"/>
              <w:bottom w:val="single" w:sz="4" w:space="0" w:color="auto"/>
              <w:right w:val="single" w:sz="4" w:space="0" w:color="auto"/>
            </w:tcBorders>
            <w:shd w:val="clear" w:color="auto" w:fill="auto"/>
            <w:noWrap/>
            <w:vAlign w:val="center"/>
            <w:hideMark/>
          </w:tcPr>
          <w:p w14:paraId="2525C1EC" w14:textId="77777777" w:rsidR="00DA03FB" w:rsidRPr="00DD4367" w:rsidRDefault="00DA03FB" w:rsidP="00A82918">
            <w:pPr>
              <w:pStyle w:val="NoSpacing"/>
              <w:jc w:val="center"/>
              <w:rPr>
                <w:ins w:id="325" w:author="Bryce Mihalevich" w:date="2016-02-28T12:48:00Z"/>
                <w:sz w:val="20"/>
                <w:szCs w:val="20"/>
              </w:rPr>
            </w:pPr>
            <w:ins w:id="326" w:author="Bryce Mihalevich" w:date="2016-02-28T12:48:00Z">
              <w:r w:rsidRPr="00DD4367">
                <w:rPr>
                  <w:sz w:val="20"/>
                  <w:szCs w:val="20"/>
                </w:rPr>
                <w:t>Underground Water Well</w:t>
              </w:r>
            </w:ins>
          </w:p>
        </w:tc>
        <w:tc>
          <w:tcPr>
            <w:tcW w:w="711" w:type="pct"/>
            <w:tcBorders>
              <w:top w:val="nil"/>
              <w:left w:val="nil"/>
              <w:bottom w:val="single" w:sz="4" w:space="0" w:color="auto"/>
              <w:right w:val="single" w:sz="4" w:space="0" w:color="auto"/>
            </w:tcBorders>
            <w:shd w:val="clear" w:color="auto" w:fill="auto"/>
            <w:noWrap/>
            <w:vAlign w:val="center"/>
            <w:hideMark/>
          </w:tcPr>
          <w:p w14:paraId="348D3182" w14:textId="77777777" w:rsidR="00DA03FB" w:rsidRPr="00DD4367" w:rsidRDefault="00DA03FB" w:rsidP="00A82918">
            <w:pPr>
              <w:pStyle w:val="NoSpacing"/>
              <w:jc w:val="center"/>
              <w:rPr>
                <w:ins w:id="327" w:author="Bryce Mihalevich" w:date="2016-02-28T12:48:00Z"/>
                <w:sz w:val="20"/>
                <w:szCs w:val="20"/>
              </w:rPr>
            </w:pPr>
            <w:ins w:id="328" w:author="Bryce Mihalevich" w:date="2016-02-28T12:48:00Z">
              <w:r w:rsidRPr="00DD4367">
                <w:rPr>
                  <w:sz w:val="20"/>
                  <w:szCs w:val="20"/>
                </w:rPr>
                <w:t>0.134 cfs</w:t>
              </w:r>
            </w:ins>
          </w:p>
        </w:tc>
        <w:tc>
          <w:tcPr>
            <w:tcW w:w="1029" w:type="pct"/>
            <w:tcBorders>
              <w:top w:val="nil"/>
              <w:left w:val="nil"/>
              <w:bottom w:val="single" w:sz="4" w:space="0" w:color="auto"/>
              <w:right w:val="single" w:sz="4" w:space="0" w:color="auto"/>
            </w:tcBorders>
            <w:shd w:val="clear" w:color="auto" w:fill="auto"/>
            <w:noWrap/>
            <w:vAlign w:val="center"/>
            <w:hideMark/>
          </w:tcPr>
          <w:p w14:paraId="27B1199A" w14:textId="77777777" w:rsidR="00DA03FB" w:rsidRPr="00DD4367" w:rsidRDefault="00DA03FB" w:rsidP="00A82918">
            <w:pPr>
              <w:pStyle w:val="NoSpacing"/>
              <w:jc w:val="center"/>
              <w:rPr>
                <w:ins w:id="329" w:author="Bryce Mihalevich" w:date="2016-02-28T12:48:00Z"/>
                <w:sz w:val="20"/>
                <w:szCs w:val="20"/>
              </w:rPr>
            </w:pPr>
            <w:ins w:id="330" w:author="Bryce Mihalevich" w:date="2016-02-28T12:48:00Z">
              <w:r w:rsidRPr="00DD4367">
                <w:rPr>
                  <w:sz w:val="20"/>
                  <w:szCs w:val="20"/>
                </w:rPr>
                <w:t>UNDERGROUND</w:t>
              </w:r>
            </w:ins>
          </w:p>
        </w:tc>
      </w:tr>
      <w:tr w:rsidR="00DD4367" w:rsidRPr="00DD4367" w14:paraId="648FE37D" w14:textId="77777777" w:rsidTr="00DD4367">
        <w:trPr>
          <w:trHeight w:val="300"/>
          <w:ins w:id="331" w:author="Bryce Mihalevich" w:date="2016-02-28T12:48:00Z"/>
        </w:trPr>
        <w:tc>
          <w:tcPr>
            <w:tcW w:w="1632" w:type="pct"/>
            <w:tcBorders>
              <w:top w:val="nil"/>
              <w:left w:val="single" w:sz="4" w:space="0" w:color="auto"/>
              <w:bottom w:val="single" w:sz="4" w:space="0" w:color="auto"/>
              <w:right w:val="single" w:sz="4" w:space="0" w:color="auto"/>
            </w:tcBorders>
            <w:shd w:val="clear" w:color="auto" w:fill="auto"/>
            <w:vAlign w:val="center"/>
            <w:hideMark/>
          </w:tcPr>
          <w:p w14:paraId="58A91B93" w14:textId="77777777" w:rsidR="00DA03FB" w:rsidRPr="00DD4367" w:rsidRDefault="00DA03FB" w:rsidP="00A82918">
            <w:pPr>
              <w:pStyle w:val="NoSpacing"/>
              <w:jc w:val="center"/>
              <w:rPr>
                <w:ins w:id="332" w:author="Bryce Mihalevich" w:date="2016-02-28T12:48:00Z"/>
                <w:sz w:val="20"/>
                <w:szCs w:val="20"/>
              </w:rPr>
            </w:pPr>
            <w:ins w:id="333" w:author="Bryce Mihalevich" w:date="2016-02-28T12:48:00Z">
              <w:r w:rsidRPr="00DD4367">
                <w:rPr>
                  <w:sz w:val="20"/>
                  <w:szCs w:val="20"/>
                </w:rPr>
                <w:t>USA Fish and Wildlife Service</w:t>
              </w:r>
            </w:ins>
          </w:p>
        </w:tc>
        <w:tc>
          <w:tcPr>
            <w:tcW w:w="562" w:type="pct"/>
            <w:tcBorders>
              <w:top w:val="nil"/>
              <w:left w:val="nil"/>
              <w:bottom w:val="single" w:sz="4" w:space="0" w:color="auto"/>
              <w:right w:val="single" w:sz="4" w:space="0" w:color="auto"/>
            </w:tcBorders>
            <w:shd w:val="clear" w:color="auto" w:fill="auto"/>
            <w:noWrap/>
            <w:vAlign w:val="center"/>
            <w:hideMark/>
          </w:tcPr>
          <w:p w14:paraId="6A93C704" w14:textId="77777777" w:rsidR="00DA03FB" w:rsidRPr="00DD4367" w:rsidRDefault="00DA03FB" w:rsidP="00A82918">
            <w:pPr>
              <w:pStyle w:val="NoSpacing"/>
              <w:jc w:val="center"/>
              <w:rPr>
                <w:ins w:id="334" w:author="Bryce Mihalevich" w:date="2016-02-28T12:48:00Z"/>
                <w:sz w:val="20"/>
                <w:szCs w:val="20"/>
              </w:rPr>
              <w:pPrChange w:id="335" w:author="Bryce Mihalevich" w:date="2016-02-28T12:50:00Z">
                <w:pPr>
                  <w:pStyle w:val="NoSpacing"/>
                </w:pPr>
              </w:pPrChange>
            </w:pPr>
            <w:ins w:id="336" w:author="Bryce Mihalevich" w:date="2016-02-28T12:48:00Z">
              <w:r w:rsidRPr="00DD4367">
                <w:rPr>
                  <w:sz w:val="20"/>
                  <w:szCs w:val="20"/>
                </w:rPr>
                <w:t>29-3668</w:t>
              </w:r>
            </w:ins>
          </w:p>
        </w:tc>
        <w:tc>
          <w:tcPr>
            <w:tcW w:w="1066" w:type="pct"/>
            <w:tcBorders>
              <w:top w:val="nil"/>
              <w:left w:val="nil"/>
              <w:bottom w:val="single" w:sz="4" w:space="0" w:color="auto"/>
              <w:right w:val="single" w:sz="4" w:space="0" w:color="auto"/>
            </w:tcBorders>
            <w:shd w:val="clear" w:color="auto" w:fill="auto"/>
            <w:noWrap/>
            <w:vAlign w:val="center"/>
            <w:hideMark/>
          </w:tcPr>
          <w:p w14:paraId="4246E4E1" w14:textId="77777777" w:rsidR="00DA03FB" w:rsidRPr="00DD4367" w:rsidRDefault="00DA03FB" w:rsidP="00A82918">
            <w:pPr>
              <w:pStyle w:val="NoSpacing"/>
              <w:jc w:val="center"/>
              <w:rPr>
                <w:ins w:id="337" w:author="Bryce Mihalevich" w:date="2016-02-28T12:48:00Z"/>
                <w:sz w:val="20"/>
                <w:szCs w:val="20"/>
              </w:rPr>
            </w:pPr>
            <w:ins w:id="338" w:author="Bryce Mihalevich" w:date="2016-02-28T12:48:00Z">
              <w:r w:rsidRPr="00DD4367">
                <w:rPr>
                  <w:sz w:val="20"/>
                  <w:szCs w:val="20"/>
                </w:rPr>
                <w:t>Salt Creek</w:t>
              </w:r>
            </w:ins>
          </w:p>
        </w:tc>
        <w:tc>
          <w:tcPr>
            <w:tcW w:w="711" w:type="pct"/>
            <w:tcBorders>
              <w:top w:val="nil"/>
              <w:left w:val="nil"/>
              <w:bottom w:val="single" w:sz="4" w:space="0" w:color="auto"/>
              <w:right w:val="single" w:sz="4" w:space="0" w:color="auto"/>
            </w:tcBorders>
            <w:shd w:val="clear" w:color="auto" w:fill="auto"/>
            <w:noWrap/>
            <w:vAlign w:val="center"/>
            <w:hideMark/>
          </w:tcPr>
          <w:p w14:paraId="34C77251" w14:textId="77777777" w:rsidR="00DA03FB" w:rsidRPr="00DD4367" w:rsidRDefault="00DA03FB" w:rsidP="00A82918">
            <w:pPr>
              <w:pStyle w:val="NoSpacing"/>
              <w:jc w:val="center"/>
              <w:rPr>
                <w:ins w:id="339" w:author="Bryce Mihalevich" w:date="2016-02-28T12:48:00Z"/>
                <w:sz w:val="20"/>
                <w:szCs w:val="20"/>
              </w:rPr>
            </w:pPr>
            <w:ins w:id="340" w:author="Bryce Mihalevich" w:date="2016-02-28T12:48:00Z">
              <w:r w:rsidRPr="00DD4367">
                <w:rPr>
                  <w:sz w:val="20"/>
                  <w:szCs w:val="20"/>
                </w:rPr>
                <w:t>2468.1267 acre-feet</w:t>
              </w:r>
            </w:ins>
          </w:p>
        </w:tc>
        <w:tc>
          <w:tcPr>
            <w:tcW w:w="1029" w:type="pct"/>
            <w:tcBorders>
              <w:top w:val="nil"/>
              <w:left w:val="nil"/>
              <w:bottom w:val="single" w:sz="4" w:space="0" w:color="auto"/>
              <w:right w:val="single" w:sz="4" w:space="0" w:color="auto"/>
            </w:tcBorders>
            <w:shd w:val="clear" w:color="auto" w:fill="auto"/>
            <w:noWrap/>
            <w:vAlign w:val="center"/>
            <w:hideMark/>
          </w:tcPr>
          <w:p w14:paraId="62795A73" w14:textId="77777777" w:rsidR="00DA03FB" w:rsidRPr="00DD4367" w:rsidRDefault="00DA03FB" w:rsidP="00A82918">
            <w:pPr>
              <w:pStyle w:val="NoSpacing"/>
              <w:jc w:val="center"/>
              <w:rPr>
                <w:ins w:id="341" w:author="Bryce Mihalevich" w:date="2016-02-28T12:48:00Z"/>
                <w:sz w:val="20"/>
                <w:szCs w:val="20"/>
              </w:rPr>
            </w:pPr>
            <w:ins w:id="342" w:author="Bryce Mihalevich" w:date="2016-02-28T12:48:00Z">
              <w:r w:rsidRPr="00DD4367">
                <w:rPr>
                  <w:sz w:val="20"/>
                  <w:szCs w:val="20"/>
                </w:rPr>
                <w:t>SURFACE</w:t>
              </w:r>
            </w:ins>
          </w:p>
        </w:tc>
      </w:tr>
      <w:tr w:rsidR="00DD4367" w:rsidRPr="00DD4367" w14:paraId="4A977056" w14:textId="77777777" w:rsidTr="00DD4367">
        <w:trPr>
          <w:trHeight w:val="300"/>
          <w:ins w:id="343" w:author="Bryce Mihalevich" w:date="2016-02-28T12:48:00Z"/>
        </w:trPr>
        <w:tc>
          <w:tcPr>
            <w:tcW w:w="1632" w:type="pct"/>
            <w:tcBorders>
              <w:top w:val="nil"/>
              <w:left w:val="single" w:sz="4" w:space="0" w:color="auto"/>
              <w:bottom w:val="single" w:sz="4" w:space="0" w:color="auto"/>
              <w:right w:val="single" w:sz="4" w:space="0" w:color="auto"/>
            </w:tcBorders>
            <w:shd w:val="clear" w:color="auto" w:fill="auto"/>
            <w:vAlign w:val="center"/>
            <w:hideMark/>
          </w:tcPr>
          <w:p w14:paraId="7F1719F5" w14:textId="77777777" w:rsidR="00DA03FB" w:rsidRPr="00DD4367" w:rsidRDefault="00DA03FB" w:rsidP="00A82918">
            <w:pPr>
              <w:pStyle w:val="NoSpacing"/>
              <w:jc w:val="center"/>
              <w:rPr>
                <w:ins w:id="344" w:author="Bryce Mihalevich" w:date="2016-02-28T12:48:00Z"/>
                <w:sz w:val="20"/>
                <w:szCs w:val="20"/>
              </w:rPr>
            </w:pPr>
            <w:ins w:id="345" w:author="Bryce Mihalevich" w:date="2016-02-28T12:48:00Z">
              <w:r w:rsidRPr="00DD4367">
                <w:rPr>
                  <w:sz w:val="20"/>
                  <w:szCs w:val="20"/>
                </w:rPr>
                <w:t>USA Fish &amp; Wildlife Service</w:t>
              </w:r>
            </w:ins>
          </w:p>
        </w:tc>
        <w:tc>
          <w:tcPr>
            <w:tcW w:w="562" w:type="pct"/>
            <w:tcBorders>
              <w:top w:val="nil"/>
              <w:left w:val="nil"/>
              <w:bottom w:val="single" w:sz="4" w:space="0" w:color="auto"/>
              <w:right w:val="single" w:sz="4" w:space="0" w:color="auto"/>
            </w:tcBorders>
            <w:shd w:val="clear" w:color="auto" w:fill="auto"/>
            <w:noWrap/>
            <w:vAlign w:val="center"/>
            <w:hideMark/>
          </w:tcPr>
          <w:p w14:paraId="344BCD42" w14:textId="77777777" w:rsidR="00DA03FB" w:rsidRPr="00DD4367" w:rsidRDefault="00DA03FB" w:rsidP="00A82918">
            <w:pPr>
              <w:pStyle w:val="NoSpacing"/>
              <w:jc w:val="center"/>
              <w:rPr>
                <w:ins w:id="346" w:author="Bryce Mihalevich" w:date="2016-02-28T12:48:00Z"/>
                <w:sz w:val="20"/>
                <w:szCs w:val="20"/>
              </w:rPr>
              <w:pPrChange w:id="347" w:author="Bryce Mihalevich" w:date="2016-02-28T12:50:00Z">
                <w:pPr>
                  <w:pStyle w:val="NoSpacing"/>
                </w:pPr>
              </w:pPrChange>
            </w:pPr>
            <w:ins w:id="348" w:author="Bryce Mihalevich" w:date="2016-02-28T12:48:00Z">
              <w:r w:rsidRPr="00DD4367">
                <w:rPr>
                  <w:sz w:val="20"/>
                  <w:szCs w:val="20"/>
                </w:rPr>
                <w:t>29-3825</w:t>
              </w:r>
            </w:ins>
          </w:p>
        </w:tc>
        <w:tc>
          <w:tcPr>
            <w:tcW w:w="1066" w:type="pct"/>
            <w:tcBorders>
              <w:top w:val="nil"/>
              <w:left w:val="nil"/>
              <w:bottom w:val="single" w:sz="4" w:space="0" w:color="auto"/>
              <w:right w:val="single" w:sz="4" w:space="0" w:color="auto"/>
            </w:tcBorders>
            <w:shd w:val="clear" w:color="auto" w:fill="auto"/>
            <w:noWrap/>
            <w:vAlign w:val="center"/>
            <w:hideMark/>
          </w:tcPr>
          <w:p w14:paraId="5B0E1D30" w14:textId="77777777" w:rsidR="00DA03FB" w:rsidRPr="00DD4367" w:rsidRDefault="00DA03FB" w:rsidP="00A82918">
            <w:pPr>
              <w:pStyle w:val="NoSpacing"/>
              <w:jc w:val="center"/>
              <w:rPr>
                <w:ins w:id="349" w:author="Bryce Mihalevich" w:date="2016-02-28T12:48:00Z"/>
                <w:sz w:val="20"/>
                <w:szCs w:val="20"/>
              </w:rPr>
            </w:pPr>
            <w:ins w:id="350" w:author="Bryce Mihalevich" w:date="2016-02-28T12:48:00Z">
              <w:r w:rsidRPr="00DD4367">
                <w:rPr>
                  <w:sz w:val="20"/>
                  <w:szCs w:val="20"/>
                </w:rPr>
                <w:t>Stauffer-Packer Spring</w:t>
              </w:r>
            </w:ins>
          </w:p>
        </w:tc>
        <w:tc>
          <w:tcPr>
            <w:tcW w:w="711" w:type="pct"/>
            <w:tcBorders>
              <w:top w:val="nil"/>
              <w:left w:val="nil"/>
              <w:bottom w:val="single" w:sz="4" w:space="0" w:color="auto"/>
              <w:right w:val="single" w:sz="4" w:space="0" w:color="auto"/>
            </w:tcBorders>
            <w:shd w:val="clear" w:color="auto" w:fill="auto"/>
            <w:noWrap/>
            <w:vAlign w:val="center"/>
            <w:hideMark/>
          </w:tcPr>
          <w:p w14:paraId="4782ADD4" w14:textId="77777777" w:rsidR="00DA03FB" w:rsidRPr="00DD4367" w:rsidRDefault="00DA03FB" w:rsidP="00A82918">
            <w:pPr>
              <w:pStyle w:val="NoSpacing"/>
              <w:jc w:val="center"/>
              <w:rPr>
                <w:ins w:id="351" w:author="Bryce Mihalevich" w:date="2016-02-28T12:48:00Z"/>
                <w:sz w:val="20"/>
                <w:szCs w:val="20"/>
              </w:rPr>
            </w:pPr>
            <w:ins w:id="352" w:author="Bryce Mihalevich" w:date="2016-02-28T12:48:00Z">
              <w:r w:rsidRPr="00DD4367">
                <w:rPr>
                  <w:sz w:val="20"/>
                  <w:szCs w:val="20"/>
                </w:rPr>
                <w:t>1.04 cfs OR 4.0 acre-feet</w:t>
              </w:r>
            </w:ins>
          </w:p>
        </w:tc>
        <w:tc>
          <w:tcPr>
            <w:tcW w:w="1029" w:type="pct"/>
            <w:tcBorders>
              <w:top w:val="nil"/>
              <w:left w:val="nil"/>
              <w:bottom w:val="single" w:sz="4" w:space="0" w:color="auto"/>
              <w:right w:val="single" w:sz="4" w:space="0" w:color="auto"/>
            </w:tcBorders>
            <w:shd w:val="clear" w:color="auto" w:fill="auto"/>
            <w:noWrap/>
            <w:vAlign w:val="center"/>
            <w:hideMark/>
          </w:tcPr>
          <w:p w14:paraId="7B536D5D" w14:textId="77777777" w:rsidR="00DA03FB" w:rsidRPr="00DD4367" w:rsidRDefault="00DA03FB" w:rsidP="00A82918">
            <w:pPr>
              <w:pStyle w:val="NoSpacing"/>
              <w:jc w:val="center"/>
              <w:rPr>
                <w:ins w:id="353" w:author="Bryce Mihalevich" w:date="2016-02-28T12:48:00Z"/>
                <w:sz w:val="20"/>
                <w:szCs w:val="20"/>
              </w:rPr>
            </w:pPr>
            <w:ins w:id="354" w:author="Bryce Mihalevich" w:date="2016-02-28T12:48:00Z">
              <w:r w:rsidRPr="00DD4367">
                <w:rPr>
                  <w:sz w:val="20"/>
                  <w:szCs w:val="20"/>
                </w:rPr>
                <w:t>SURFACE</w:t>
              </w:r>
            </w:ins>
          </w:p>
        </w:tc>
      </w:tr>
      <w:tr w:rsidR="00DD4367" w:rsidRPr="00DD4367" w14:paraId="3E7F8BF3" w14:textId="77777777" w:rsidTr="00DD4367">
        <w:trPr>
          <w:trHeight w:val="300"/>
          <w:ins w:id="355" w:author="Bryce Mihalevich" w:date="2016-02-28T12:48:00Z"/>
        </w:trPr>
        <w:tc>
          <w:tcPr>
            <w:tcW w:w="1632" w:type="pct"/>
            <w:tcBorders>
              <w:top w:val="nil"/>
              <w:left w:val="single" w:sz="4" w:space="0" w:color="auto"/>
              <w:bottom w:val="single" w:sz="4" w:space="0" w:color="auto"/>
              <w:right w:val="single" w:sz="4" w:space="0" w:color="auto"/>
            </w:tcBorders>
            <w:shd w:val="clear" w:color="auto" w:fill="auto"/>
            <w:vAlign w:val="center"/>
            <w:hideMark/>
          </w:tcPr>
          <w:p w14:paraId="2EBD6E48" w14:textId="77777777" w:rsidR="00DA03FB" w:rsidRPr="00DD4367" w:rsidRDefault="00DA03FB" w:rsidP="00A82918">
            <w:pPr>
              <w:pStyle w:val="NoSpacing"/>
              <w:jc w:val="center"/>
              <w:rPr>
                <w:ins w:id="356" w:author="Bryce Mihalevich" w:date="2016-02-28T12:48:00Z"/>
                <w:sz w:val="20"/>
                <w:szCs w:val="20"/>
              </w:rPr>
            </w:pPr>
            <w:ins w:id="357" w:author="Bryce Mihalevich" w:date="2016-02-28T12:48:00Z">
              <w:r w:rsidRPr="00DD4367">
                <w:rPr>
                  <w:sz w:val="20"/>
                  <w:szCs w:val="20"/>
                </w:rPr>
                <w:t>USA Fish &amp; Wildlife Service</w:t>
              </w:r>
            </w:ins>
          </w:p>
        </w:tc>
        <w:tc>
          <w:tcPr>
            <w:tcW w:w="562" w:type="pct"/>
            <w:tcBorders>
              <w:top w:val="nil"/>
              <w:left w:val="nil"/>
              <w:bottom w:val="single" w:sz="4" w:space="0" w:color="auto"/>
              <w:right w:val="single" w:sz="4" w:space="0" w:color="auto"/>
            </w:tcBorders>
            <w:shd w:val="clear" w:color="auto" w:fill="auto"/>
            <w:noWrap/>
            <w:vAlign w:val="center"/>
            <w:hideMark/>
          </w:tcPr>
          <w:p w14:paraId="343C8E3C" w14:textId="77777777" w:rsidR="00DA03FB" w:rsidRPr="00DD4367" w:rsidRDefault="00DA03FB" w:rsidP="00A82918">
            <w:pPr>
              <w:pStyle w:val="NoSpacing"/>
              <w:jc w:val="center"/>
              <w:rPr>
                <w:ins w:id="358" w:author="Bryce Mihalevich" w:date="2016-02-28T12:48:00Z"/>
                <w:sz w:val="20"/>
                <w:szCs w:val="20"/>
              </w:rPr>
              <w:pPrChange w:id="359" w:author="Bryce Mihalevich" w:date="2016-02-28T12:50:00Z">
                <w:pPr>
                  <w:pStyle w:val="NoSpacing"/>
                </w:pPr>
              </w:pPrChange>
            </w:pPr>
            <w:ins w:id="360" w:author="Bryce Mihalevich" w:date="2016-02-28T12:48:00Z">
              <w:r w:rsidRPr="00DD4367">
                <w:rPr>
                  <w:sz w:val="20"/>
                  <w:szCs w:val="20"/>
                </w:rPr>
                <w:t>29-3824</w:t>
              </w:r>
            </w:ins>
          </w:p>
        </w:tc>
        <w:tc>
          <w:tcPr>
            <w:tcW w:w="1066" w:type="pct"/>
            <w:tcBorders>
              <w:top w:val="nil"/>
              <w:left w:val="nil"/>
              <w:bottom w:val="single" w:sz="4" w:space="0" w:color="auto"/>
              <w:right w:val="single" w:sz="4" w:space="0" w:color="auto"/>
            </w:tcBorders>
            <w:shd w:val="clear" w:color="auto" w:fill="auto"/>
            <w:noWrap/>
            <w:vAlign w:val="center"/>
            <w:hideMark/>
          </w:tcPr>
          <w:p w14:paraId="1229519E" w14:textId="77777777" w:rsidR="00DA03FB" w:rsidRPr="00DD4367" w:rsidRDefault="00DA03FB" w:rsidP="00A82918">
            <w:pPr>
              <w:pStyle w:val="NoSpacing"/>
              <w:jc w:val="center"/>
              <w:rPr>
                <w:ins w:id="361" w:author="Bryce Mihalevich" w:date="2016-02-28T12:48:00Z"/>
                <w:sz w:val="20"/>
                <w:szCs w:val="20"/>
              </w:rPr>
            </w:pPr>
            <w:ins w:id="362" w:author="Bryce Mihalevich" w:date="2016-02-28T12:48:00Z">
              <w:r w:rsidRPr="00DD4367">
                <w:rPr>
                  <w:sz w:val="20"/>
                  <w:szCs w:val="20"/>
                </w:rPr>
                <w:t>Underground Water Drain</w:t>
              </w:r>
            </w:ins>
          </w:p>
        </w:tc>
        <w:tc>
          <w:tcPr>
            <w:tcW w:w="711" w:type="pct"/>
            <w:tcBorders>
              <w:top w:val="nil"/>
              <w:left w:val="nil"/>
              <w:bottom w:val="single" w:sz="4" w:space="0" w:color="auto"/>
              <w:right w:val="single" w:sz="4" w:space="0" w:color="auto"/>
            </w:tcBorders>
            <w:shd w:val="clear" w:color="auto" w:fill="auto"/>
            <w:noWrap/>
            <w:vAlign w:val="center"/>
            <w:hideMark/>
          </w:tcPr>
          <w:p w14:paraId="562CC841" w14:textId="77777777" w:rsidR="00DA03FB" w:rsidRPr="00DD4367" w:rsidRDefault="00DA03FB" w:rsidP="00A82918">
            <w:pPr>
              <w:pStyle w:val="NoSpacing"/>
              <w:jc w:val="center"/>
              <w:rPr>
                <w:ins w:id="363" w:author="Bryce Mihalevich" w:date="2016-02-28T12:48:00Z"/>
                <w:sz w:val="20"/>
                <w:szCs w:val="20"/>
              </w:rPr>
            </w:pPr>
            <w:ins w:id="364" w:author="Bryce Mihalevich" w:date="2016-02-28T12:48:00Z">
              <w:r w:rsidRPr="00DD4367">
                <w:rPr>
                  <w:sz w:val="20"/>
                  <w:szCs w:val="20"/>
                </w:rPr>
                <w:t>1.0 cfs OR 40.0 acre-feet</w:t>
              </w:r>
            </w:ins>
          </w:p>
        </w:tc>
        <w:tc>
          <w:tcPr>
            <w:tcW w:w="1029" w:type="pct"/>
            <w:tcBorders>
              <w:top w:val="nil"/>
              <w:left w:val="nil"/>
              <w:bottom w:val="single" w:sz="4" w:space="0" w:color="auto"/>
              <w:right w:val="single" w:sz="4" w:space="0" w:color="auto"/>
            </w:tcBorders>
            <w:shd w:val="clear" w:color="auto" w:fill="auto"/>
            <w:noWrap/>
            <w:vAlign w:val="center"/>
            <w:hideMark/>
          </w:tcPr>
          <w:p w14:paraId="0F0B45C0" w14:textId="77777777" w:rsidR="00DA03FB" w:rsidRPr="00DD4367" w:rsidRDefault="00DA03FB" w:rsidP="00A82918">
            <w:pPr>
              <w:pStyle w:val="NoSpacing"/>
              <w:jc w:val="center"/>
              <w:rPr>
                <w:ins w:id="365" w:author="Bryce Mihalevich" w:date="2016-02-28T12:48:00Z"/>
                <w:sz w:val="20"/>
                <w:szCs w:val="20"/>
              </w:rPr>
            </w:pPr>
            <w:ins w:id="366" w:author="Bryce Mihalevich" w:date="2016-02-28T12:48:00Z">
              <w:r w:rsidRPr="00DD4367">
                <w:rPr>
                  <w:sz w:val="20"/>
                  <w:szCs w:val="20"/>
                </w:rPr>
                <w:t>SURFACE</w:t>
              </w:r>
            </w:ins>
          </w:p>
        </w:tc>
      </w:tr>
      <w:tr w:rsidR="00DD4367" w:rsidRPr="00DD4367" w14:paraId="7D95EB75" w14:textId="77777777" w:rsidTr="00DD4367">
        <w:trPr>
          <w:trHeight w:val="300"/>
          <w:ins w:id="367" w:author="Bryce Mihalevich" w:date="2016-02-28T12:48:00Z"/>
        </w:trPr>
        <w:tc>
          <w:tcPr>
            <w:tcW w:w="1632" w:type="pct"/>
            <w:tcBorders>
              <w:top w:val="nil"/>
              <w:left w:val="single" w:sz="4" w:space="0" w:color="auto"/>
              <w:bottom w:val="single" w:sz="4" w:space="0" w:color="auto"/>
              <w:right w:val="single" w:sz="4" w:space="0" w:color="auto"/>
            </w:tcBorders>
            <w:shd w:val="clear" w:color="auto" w:fill="auto"/>
            <w:vAlign w:val="center"/>
            <w:hideMark/>
          </w:tcPr>
          <w:p w14:paraId="3E28C1C5" w14:textId="77777777" w:rsidR="00DA03FB" w:rsidRPr="00DD4367" w:rsidRDefault="00DA03FB" w:rsidP="00A82918">
            <w:pPr>
              <w:pStyle w:val="NoSpacing"/>
              <w:jc w:val="center"/>
              <w:rPr>
                <w:ins w:id="368" w:author="Bryce Mihalevich" w:date="2016-02-28T12:48:00Z"/>
                <w:sz w:val="20"/>
                <w:szCs w:val="20"/>
              </w:rPr>
            </w:pPr>
            <w:ins w:id="369" w:author="Bryce Mihalevich" w:date="2016-02-28T12:48:00Z">
              <w:r w:rsidRPr="00DD4367">
                <w:rPr>
                  <w:sz w:val="20"/>
                  <w:szCs w:val="20"/>
                </w:rPr>
                <w:t>USA Fish and Wildlife Service</w:t>
              </w:r>
            </w:ins>
          </w:p>
        </w:tc>
        <w:tc>
          <w:tcPr>
            <w:tcW w:w="562" w:type="pct"/>
            <w:tcBorders>
              <w:top w:val="nil"/>
              <w:left w:val="nil"/>
              <w:bottom w:val="single" w:sz="4" w:space="0" w:color="auto"/>
              <w:right w:val="single" w:sz="4" w:space="0" w:color="auto"/>
            </w:tcBorders>
            <w:shd w:val="clear" w:color="auto" w:fill="auto"/>
            <w:noWrap/>
            <w:vAlign w:val="center"/>
            <w:hideMark/>
          </w:tcPr>
          <w:p w14:paraId="3C9E69E6" w14:textId="77777777" w:rsidR="00DA03FB" w:rsidRPr="00DD4367" w:rsidRDefault="00DA03FB" w:rsidP="00A82918">
            <w:pPr>
              <w:pStyle w:val="NoSpacing"/>
              <w:jc w:val="center"/>
              <w:rPr>
                <w:ins w:id="370" w:author="Bryce Mihalevich" w:date="2016-02-28T12:48:00Z"/>
                <w:sz w:val="20"/>
                <w:szCs w:val="20"/>
              </w:rPr>
              <w:pPrChange w:id="371" w:author="Bryce Mihalevich" w:date="2016-02-28T12:50:00Z">
                <w:pPr>
                  <w:pStyle w:val="NoSpacing"/>
                </w:pPr>
              </w:pPrChange>
            </w:pPr>
            <w:ins w:id="372" w:author="Bryce Mihalevich" w:date="2016-02-28T12:48:00Z">
              <w:r w:rsidRPr="00DD4367">
                <w:rPr>
                  <w:sz w:val="20"/>
                  <w:szCs w:val="20"/>
                </w:rPr>
                <w:t>29-1637</w:t>
              </w:r>
            </w:ins>
          </w:p>
        </w:tc>
        <w:tc>
          <w:tcPr>
            <w:tcW w:w="1066" w:type="pct"/>
            <w:tcBorders>
              <w:top w:val="nil"/>
              <w:left w:val="nil"/>
              <w:bottom w:val="single" w:sz="4" w:space="0" w:color="auto"/>
              <w:right w:val="single" w:sz="4" w:space="0" w:color="auto"/>
            </w:tcBorders>
            <w:shd w:val="clear" w:color="auto" w:fill="auto"/>
            <w:noWrap/>
            <w:vAlign w:val="center"/>
            <w:hideMark/>
          </w:tcPr>
          <w:p w14:paraId="24517366" w14:textId="77777777" w:rsidR="00DA03FB" w:rsidRPr="00DD4367" w:rsidRDefault="00DA03FB" w:rsidP="00A82918">
            <w:pPr>
              <w:pStyle w:val="NoSpacing"/>
              <w:jc w:val="center"/>
              <w:rPr>
                <w:ins w:id="373" w:author="Bryce Mihalevich" w:date="2016-02-28T12:48:00Z"/>
                <w:sz w:val="20"/>
                <w:szCs w:val="20"/>
              </w:rPr>
            </w:pPr>
            <w:ins w:id="374" w:author="Bryce Mihalevich" w:date="2016-02-28T12:48:00Z">
              <w:r w:rsidRPr="00DD4367">
                <w:rPr>
                  <w:sz w:val="20"/>
                  <w:szCs w:val="20"/>
                </w:rPr>
                <w:t>Surface Water</w:t>
              </w:r>
            </w:ins>
          </w:p>
        </w:tc>
        <w:tc>
          <w:tcPr>
            <w:tcW w:w="711" w:type="pct"/>
            <w:tcBorders>
              <w:top w:val="nil"/>
              <w:left w:val="nil"/>
              <w:bottom w:val="single" w:sz="4" w:space="0" w:color="auto"/>
              <w:right w:val="single" w:sz="4" w:space="0" w:color="auto"/>
            </w:tcBorders>
            <w:shd w:val="clear" w:color="auto" w:fill="auto"/>
            <w:noWrap/>
            <w:vAlign w:val="center"/>
            <w:hideMark/>
          </w:tcPr>
          <w:p w14:paraId="63C4D789" w14:textId="77777777" w:rsidR="00DA03FB" w:rsidRPr="00DD4367" w:rsidRDefault="00DA03FB" w:rsidP="00A82918">
            <w:pPr>
              <w:pStyle w:val="NoSpacing"/>
              <w:jc w:val="center"/>
              <w:rPr>
                <w:ins w:id="375" w:author="Bryce Mihalevich" w:date="2016-02-28T12:48:00Z"/>
                <w:sz w:val="20"/>
                <w:szCs w:val="20"/>
              </w:rPr>
            </w:pPr>
            <w:ins w:id="376" w:author="Bryce Mihalevich" w:date="2016-02-28T12:48:00Z">
              <w:r w:rsidRPr="00DD4367">
                <w:rPr>
                  <w:sz w:val="20"/>
                  <w:szCs w:val="20"/>
                </w:rPr>
                <w:t>132.88 acre-feet</w:t>
              </w:r>
            </w:ins>
          </w:p>
        </w:tc>
        <w:tc>
          <w:tcPr>
            <w:tcW w:w="1029" w:type="pct"/>
            <w:tcBorders>
              <w:top w:val="nil"/>
              <w:left w:val="nil"/>
              <w:bottom w:val="single" w:sz="4" w:space="0" w:color="auto"/>
              <w:right w:val="single" w:sz="4" w:space="0" w:color="auto"/>
            </w:tcBorders>
            <w:shd w:val="clear" w:color="auto" w:fill="auto"/>
            <w:noWrap/>
            <w:vAlign w:val="center"/>
            <w:hideMark/>
          </w:tcPr>
          <w:p w14:paraId="118D878D" w14:textId="77777777" w:rsidR="00DA03FB" w:rsidRPr="00DD4367" w:rsidRDefault="00DA03FB" w:rsidP="00A82918">
            <w:pPr>
              <w:pStyle w:val="NoSpacing"/>
              <w:keepNext/>
              <w:jc w:val="center"/>
              <w:rPr>
                <w:ins w:id="377" w:author="Bryce Mihalevich" w:date="2016-02-28T12:48:00Z"/>
                <w:sz w:val="20"/>
                <w:szCs w:val="20"/>
              </w:rPr>
            </w:pPr>
            <w:ins w:id="378" w:author="Bryce Mihalevich" w:date="2016-02-28T12:48:00Z">
              <w:r w:rsidRPr="00DD4367">
                <w:rPr>
                  <w:sz w:val="20"/>
                  <w:szCs w:val="20"/>
                </w:rPr>
                <w:t>SURFACE</w:t>
              </w:r>
            </w:ins>
          </w:p>
        </w:tc>
      </w:tr>
    </w:tbl>
    <w:p w14:paraId="75D3EE0A" w14:textId="0BB4E323" w:rsidR="00A82918" w:rsidRDefault="00A82918" w:rsidP="00A82918">
      <w:pPr>
        <w:pStyle w:val="Caption"/>
        <w:jc w:val="center"/>
      </w:pPr>
      <w:r>
        <w:t xml:space="preserve">Table </w:t>
      </w:r>
      <w:r>
        <w:fldChar w:fldCharType="begin"/>
      </w:r>
      <w:r>
        <w:instrText xml:space="preserve"> SEQ Table \* ARABIC </w:instrText>
      </w:r>
      <w:r>
        <w:fldChar w:fldCharType="separate"/>
      </w:r>
      <w:r>
        <w:rPr>
          <w:noProof/>
        </w:rPr>
        <w:t>1</w:t>
      </w:r>
      <w:r>
        <w:fldChar w:fldCharType="end"/>
      </w:r>
      <w:r>
        <w:t>. Water Rights of the BRMBR</w:t>
      </w:r>
    </w:p>
    <w:p w14:paraId="53C6231E" w14:textId="3B58718F" w:rsidR="00712129" w:rsidRPr="00712129" w:rsidRDefault="00C04312" w:rsidP="00712129">
      <w:pPr>
        <w:pStyle w:val="NoSpacing"/>
        <w:rPr>
          <w:sz w:val="20"/>
          <w:szCs w:val="20"/>
        </w:rPr>
      </w:pPr>
      <w:r w:rsidRPr="00712129">
        <w:rPr>
          <w:sz w:val="20"/>
          <w:szCs w:val="20"/>
        </w:rPr>
        <w:t xml:space="preserve">Note: </w:t>
      </w:r>
      <w:r w:rsidR="00737134" w:rsidRPr="00712129">
        <w:rPr>
          <w:sz w:val="20"/>
          <w:szCs w:val="20"/>
        </w:rPr>
        <w:t>Data gathered from the Utah Division of Water Rights (2009) online database</w:t>
      </w:r>
      <w:r w:rsidRPr="00712129">
        <w:rPr>
          <w:sz w:val="20"/>
          <w:szCs w:val="20"/>
        </w:rPr>
        <w:t>. Water right numbers for the BRMBR were obtained</w:t>
      </w:r>
      <w:r w:rsidR="00737134" w:rsidRPr="00712129">
        <w:rPr>
          <w:sz w:val="20"/>
          <w:szCs w:val="20"/>
        </w:rPr>
        <w:t xml:space="preserve"> </w:t>
      </w:r>
      <w:r w:rsidRPr="00712129">
        <w:rPr>
          <w:sz w:val="20"/>
          <w:szCs w:val="20"/>
        </w:rPr>
        <w:t>from</w:t>
      </w:r>
      <w:r w:rsidR="00737134" w:rsidRPr="00712129">
        <w:rPr>
          <w:sz w:val="20"/>
          <w:szCs w:val="20"/>
        </w:rPr>
        <w:t xml:space="preserve"> Downard</w:t>
      </w:r>
      <w:r w:rsidRPr="00712129">
        <w:rPr>
          <w:sz w:val="20"/>
          <w:szCs w:val="20"/>
        </w:rPr>
        <w:t>, 2010.</w:t>
      </w:r>
      <w:r w:rsidR="00712129" w:rsidRPr="00712129">
        <w:rPr>
          <w:sz w:val="20"/>
          <w:szCs w:val="20"/>
        </w:rPr>
        <w:t xml:space="preserve"> Water right listed where USA Fish USA Fish &amp; Wildlife Service are not primary water right holders indicate shared water right use with USA Fish &amp; Wildlife Service being a secondary or tertiary water user on that right. </w:t>
      </w:r>
    </w:p>
    <w:p w14:paraId="79D42789" w14:textId="77777777" w:rsidR="00972609" w:rsidRPr="002A06E7" w:rsidRDefault="00972609" w:rsidP="00E23F5E">
      <w:pPr>
        <w:ind w:firstLine="0"/>
      </w:pPr>
    </w:p>
    <w:p w14:paraId="5FC9C753" w14:textId="77777777" w:rsidR="00A82918" w:rsidRDefault="00A82918" w:rsidP="00075D2B">
      <w:pPr>
        <w:ind w:firstLine="0"/>
      </w:pPr>
    </w:p>
    <w:p w14:paraId="332AD1BA" w14:textId="2284E820" w:rsidR="000247F6" w:rsidRDefault="00A82918" w:rsidP="00075D2B">
      <w:pPr>
        <w:ind w:firstLine="0"/>
        <w:rPr>
          <w:spacing w:val="2"/>
        </w:rPr>
      </w:pPr>
      <w:r>
        <w:t xml:space="preserve">Monthly </w:t>
      </w:r>
      <w:r w:rsidR="00972609" w:rsidRPr="002A06E7">
        <w:t xml:space="preserve">Water </w:t>
      </w:r>
      <w:r>
        <w:t>Targets</w:t>
      </w:r>
      <w:r w:rsidR="00972609" w:rsidRPr="002A06E7">
        <w:t xml:space="preserve"> of the BRMBR and Historical Bear River Discharges</w:t>
      </w:r>
      <w:r w:rsidR="00972609" w:rsidRPr="002A06E7">
        <w:rPr>
          <w:spacing w:val="2"/>
        </w:rPr>
        <w:t xml:space="preserve"> </w:t>
      </w:r>
    </w:p>
    <w:p w14:paraId="327BC17C" w14:textId="77777777" w:rsidR="00A82918" w:rsidRPr="00075D2B" w:rsidRDefault="00A82918" w:rsidP="00A82918">
      <w:pPr>
        <w:ind w:firstLine="0"/>
        <w:jc w:val="center"/>
        <w:rPr>
          <w:spacing w:val="2"/>
        </w:rPr>
      </w:pPr>
    </w:p>
    <w:tbl>
      <w:tblPr>
        <w:tblW w:w="8740" w:type="dxa"/>
        <w:tblInd w:w="93" w:type="dxa"/>
        <w:tblLook w:val="04A0" w:firstRow="1" w:lastRow="0" w:firstColumn="1" w:lastColumn="0" w:noHBand="0" w:noVBand="1"/>
      </w:tblPr>
      <w:tblGrid>
        <w:gridCol w:w="1300"/>
        <w:gridCol w:w="1454"/>
        <w:gridCol w:w="1453"/>
        <w:gridCol w:w="1453"/>
        <w:gridCol w:w="1300"/>
        <w:gridCol w:w="1780"/>
      </w:tblGrid>
      <w:tr w:rsidR="00075D2B" w:rsidRPr="00075D2B" w14:paraId="1B76F4E7" w14:textId="77777777" w:rsidTr="00075D2B">
        <w:trPr>
          <w:trHeight w:val="600"/>
        </w:trPr>
        <w:tc>
          <w:tcPr>
            <w:tcW w:w="1300" w:type="dxa"/>
            <w:vMerge w:val="restar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9470DEF" w14:textId="77777777" w:rsidR="00075D2B" w:rsidRPr="00075D2B" w:rsidRDefault="00075D2B" w:rsidP="00A82918">
            <w:pPr>
              <w:ind w:firstLine="0"/>
              <w:jc w:val="center"/>
              <w:rPr>
                <w:rFonts w:ascii="Calibri" w:eastAsia="Times New Roman" w:hAnsi="Calibri" w:cs="Times New Roman"/>
                <w:b/>
                <w:bCs/>
                <w:color w:val="000000"/>
                <w:sz w:val="22"/>
                <w:szCs w:val="22"/>
              </w:rPr>
            </w:pPr>
            <w:r w:rsidRPr="00075D2B">
              <w:rPr>
                <w:rFonts w:ascii="Calibri" w:eastAsia="Times New Roman" w:hAnsi="Calibri" w:cs="Times New Roman"/>
                <w:b/>
                <w:bCs/>
                <w:color w:val="000000"/>
                <w:sz w:val="22"/>
                <w:szCs w:val="22"/>
              </w:rPr>
              <w:t>Month</w:t>
            </w:r>
          </w:p>
        </w:tc>
        <w:tc>
          <w:tcPr>
            <w:tcW w:w="4360" w:type="dxa"/>
            <w:gridSpan w:val="3"/>
            <w:tcBorders>
              <w:top w:val="single" w:sz="4" w:space="0" w:color="auto"/>
              <w:left w:val="nil"/>
              <w:bottom w:val="single" w:sz="4" w:space="0" w:color="auto"/>
              <w:right w:val="single" w:sz="4" w:space="0" w:color="auto"/>
            </w:tcBorders>
            <w:shd w:val="clear" w:color="auto" w:fill="auto"/>
            <w:noWrap/>
            <w:vAlign w:val="bottom"/>
            <w:hideMark/>
          </w:tcPr>
          <w:p w14:paraId="35EE8BFA" w14:textId="77777777" w:rsidR="00075D2B" w:rsidRPr="00075D2B" w:rsidRDefault="00075D2B" w:rsidP="00A82918">
            <w:pPr>
              <w:ind w:firstLine="0"/>
              <w:jc w:val="center"/>
              <w:rPr>
                <w:rFonts w:ascii="Calibri" w:eastAsia="Times New Roman" w:hAnsi="Calibri" w:cs="Times New Roman"/>
                <w:b/>
                <w:bCs/>
                <w:color w:val="000000"/>
                <w:sz w:val="22"/>
                <w:szCs w:val="22"/>
              </w:rPr>
            </w:pPr>
            <w:r w:rsidRPr="00075D2B">
              <w:rPr>
                <w:rFonts w:ascii="Calibri" w:eastAsia="Times New Roman" w:hAnsi="Calibri" w:cs="Times New Roman"/>
                <w:b/>
                <w:bCs/>
                <w:color w:val="000000"/>
                <w:sz w:val="22"/>
                <w:szCs w:val="22"/>
              </w:rPr>
              <w:t>Water Right Number</w:t>
            </w:r>
          </w:p>
        </w:tc>
        <w:tc>
          <w:tcPr>
            <w:tcW w:w="1300" w:type="dxa"/>
            <w:vMerge w:val="restart"/>
            <w:tcBorders>
              <w:top w:val="single" w:sz="4" w:space="0" w:color="auto"/>
              <w:left w:val="single" w:sz="4" w:space="0" w:color="auto"/>
              <w:bottom w:val="single" w:sz="4" w:space="0" w:color="auto"/>
              <w:right w:val="single" w:sz="4" w:space="0" w:color="auto"/>
            </w:tcBorders>
            <w:shd w:val="clear" w:color="auto" w:fill="auto"/>
            <w:vAlign w:val="bottom"/>
            <w:hideMark/>
          </w:tcPr>
          <w:p w14:paraId="1B7CBCEE" w14:textId="77777777" w:rsidR="00075D2B" w:rsidRPr="00075D2B" w:rsidRDefault="00075D2B" w:rsidP="00A82918">
            <w:pPr>
              <w:ind w:firstLine="0"/>
              <w:jc w:val="center"/>
              <w:rPr>
                <w:rFonts w:ascii="Calibri" w:eastAsia="Times New Roman" w:hAnsi="Calibri" w:cs="Times New Roman"/>
                <w:b/>
                <w:bCs/>
                <w:color w:val="000000"/>
                <w:sz w:val="22"/>
                <w:szCs w:val="22"/>
              </w:rPr>
            </w:pPr>
            <w:r w:rsidRPr="00075D2B">
              <w:rPr>
                <w:rFonts w:ascii="Calibri" w:eastAsia="Times New Roman" w:hAnsi="Calibri" w:cs="Times New Roman"/>
                <w:b/>
                <w:bCs/>
                <w:color w:val="000000"/>
                <w:sz w:val="22"/>
                <w:szCs w:val="22"/>
              </w:rPr>
              <w:t>Total Flow (ac-ft)</w:t>
            </w:r>
          </w:p>
        </w:tc>
        <w:tc>
          <w:tcPr>
            <w:tcW w:w="1780" w:type="dxa"/>
            <w:vMerge w:val="restart"/>
            <w:tcBorders>
              <w:top w:val="single" w:sz="4" w:space="0" w:color="auto"/>
              <w:left w:val="single" w:sz="4" w:space="0" w:color="auto"/>
              <w:bottom w:val="single" w:sz="4" w:space="0" w:color="auto"/>
              <w:right w:val="single" w:sz="4" w:space="0" w:color="auto"/>
            </w:tcBorders>
            <w:shd w:val="clear" w:color="auto" w:fill="auto"/>
            <w:vAlign w:val="bottom"/>
            <w:hideMark/>
          </w:tcPr>
          <w:p w14:paraId="1B68B867" w14:textId="77777777" w:rsidR="00075D2B" w:rsidRPr="00075D2B" w:rsidRDefault="00075D2B" w:rsidP="00A82918">
            <w:pPr>
              <w:ind w:firstLine="0"/>
              <w:jc w:val="center"/>
              <w:rPr>
                <w:rFonts w:ascii="Calibri" w:eastAsia="Times New Roman" w:hAnsi="Calibri" w:cs="Times New Roman"/>
                <w:b/>
                <w:bCs/>
                <w:color w:val="000000"/>
                <w:sz w:val="22"/>
                <w:szCs w:val="22"/>
              </w:rPr>
            </w:pPr>
            <w:r w:rsidRPr="00075D2B">
              <w:rPr>
                <w:rFonts w:ascii="Calibri" w:eastAsia="Times New Roman" w:hAnsi="Calibri" w:cs="Times New Roman"/>
                <w:b/>
                <w:bCs/>
                <w:color w:val="000000"/>
                <w:sz w:val="22"/>
                <w:szCs w:val="22"/>
              </w:rPr>
              <w:t>50 Year Average Monthly Flow (ac-ft)</w:t>
            </w:r>
          </w:p>
        </w:tc>
      </w:tr>
      <w:tr w:rsidR="00075D2B" w:rsidRPr="00075D2B" w14:paraId="7CB96357" w14:textId="77777777" w:rsidTr="00075D2B">
        <w:trPr>
          <w:trHeight w:val="300"/>
        </w:trPr>
        <w:tc>
          <w:tcPr>
            <w:tcW w:w="1300" w:type="dxa"/>
            <w:vMerge/>
            <w:tcBorders>
              <w:top w:val="single" w:sz="4" w:space="0" w:color="auto"/>
              <w:left w:val="single" w:sz="4" w:space="0" w:color="auto"/>
              <w:bottom w:val="single" w:sz="4" w:space="0" w:color="auto"/>
              <w:right w:val="single" w:sz="4" w:space="0" w:color="auto"/>
            </w:tcBorders>
            <w:vAlign w:val="center"/>
            <w:hideMark/>
          </w:tcPr>
          <w:p w14:paraId="3D9DFF36" w14:textId="77777777" w:rsidR="00075D2B" w:rsidRPr="00075D2B" w:rsidRDefault="00075D2B" w:rsidP="00A82918">
            <w:pPr>
              <w:ind w:firstLine="0"/>
              <w:jc w:val="center"/>
              <w:rPr>
                <w:rFonts w:ascii="Calibri" w:eastAsia="Times New Roman" w:hAnsi="Calibri" w:cs="Times New Roman"/>
                <w:b/>
                <w:bCs/>
                <w:color w:val="000000"/>
                <w:sz w:val="22"/>
                <w:szCs w:val="22"/>
              </w:rPr>
            </w:pPr>
          </w:p>
        </w:tc>
        <w:tc>
          <w:tcPr>
            <w:tcW w:w="1454" w:type="dxa"/>
            <w:tcBorders>
              <w:top w:val="nil"/>
              <w:left w:val="nil"/>
              <w:bottom w:val="single" w:sz="4" w:space="0" w:color="auto"/>
              <w:right w:val="single" w:sz="4" w:space="0" w:color="auto"/>
            </w:tcBorders>
            <w:shd w:val="clear" w:color="auto" w:fill="auto"/>
            <w:noWrap/>
            <w:vAlign w:val="bottom"/>
            <w:hideMark/>
          </w:tcPr>
          <w:p w14:paraId="7154846B" w14:textId="77777777" w:rsidR="00075D2B" w:rsidRPr="00075D2B" w:rsidRDefault="00075D2B" w:rsidP="00A82918">
            <w:pPr>
              <w:ind w:firstLine="0"/>
              <w:jc w:val="center"/>
              <w:rPr>
                <w:rFonts w:ascii="Calibri" w:eastAsia="Times New Roman" w:hAnsi="Calibri" w:cs="Times New Roman"/>
                <w:b/>
                <w:bCs/>
                <w:color w:val="000000"/>
                <w:sz w:val="22"/>
                <w:szCs w:val="22"/>
              </w:rPr>
            </w:pPr>
            <w:r w:rsidRPr="00075D2B">
              <w:rPr>
                <w:rFonts w:ascii="Calibri" w:eastAsia="Times New Roman" w:hAnsi="Calibri" w:cs="Times New Roman"/>
                <w:b/>
                <w:bCs/>
                <w:color w:val="000000"/>
                <w:sz w:val="22"/>
                <w:szCs w:val="22"/>
              </w:rPr>
              <w:t>29-3485</w:t>
            </w:r>
          </w:p>
        </w:tc>
        <w:tc>
          <w:tcPr>
            <w:tcW w:w="1453" w:type="dxa"/>
            <w:tcBorders>
              <w:top w:val="nil"/>
              <w:left w:val="nil"/>
              <w:bottom w:val="single" w:sz="4" w:space="0" w:color="auto"/>
              <w:right w:val="single" w:sz="4" w:space="0" w:color="auto"/>
            </w:tcBorders>
            <w:shd w:val="clear" w:color="auto" w:fill="auto"/>
            <w:noWrap/>
            <w:vAlign w:val="bottom"/>
            <w:hideMark/>
          </w:tcPr>
          <w:p w14:paraId="5268F9DA" w14:textId="77777777" w:rsidR="00075D2B" w:rsidRPr="00075D2B" w:rsidRDefault="00075D2B" w:rsidP="00A82918">
            <w:pPr>
              <w:ind w:firstLine="0"/>
              <w:jc w:val="center"/>
              <w:rPr>
                <w:rFonts w:ascii="Calibri" w:eastAsia="Times New Roman" w:hAnsi="Calibri" w:cs="Times New Roman"/>
                <w:b/>
                <w:bCs/>
                <w:color w:val="000000"/>
                <w:sz w:val="22"/>
                <w:szCs w:val="22"/>
              </w:rPr>
            </w:pPr>
            <w:r w:rsidRPr="00075D2B">
              <w:rPr>
                <w:rFonts w:ascii="Calibri" w:eastAsia="Times New Roman" w:hAnsi="Calibri" w:cs="Times New Roman"/>
                <w:b/>
                <w:bCs/>
                <w:color w:val="000000"/>
                <w:sz w:val="22"/>
                <w:szCs w:val="22"/>
              </w:rPr>
              <w:t>29-3698</w:t>
            </w:r>
          </w:p>
        </w:tc>
        <w:tc>
          <w:tcPr>
            <w:tcW w:w="1453" w:type="dxa"/>
            <w:tcBorders>
              <w:top w:val="nil"/>
              <w:left w:val="nil"/>
              <w:bottom w:val="single" w:sz="4" w:space="0" w:color="auto"/>
              <w:right w:val="single" w:sz="4" w:space="0" w:color="auto"/>
            </w:tcBorders>
            <w:shd w:val="clear" w:color="auto" w:fill="auto"/>
            <w:noWrap/>
            <w:vAlign w:val="bottom"/>
            <w:hideMark/>
          </w:tcPr>
          <w:p w14:paraId="2045F923" w14:textId="77777777" w:rsidR="00075D2B" w:rsidRPr="00075D2B" w:rsidRDefault="00075D2B" w:rsidP="00A82918">
            <w:pPr>
              <w:ind w:firstLine="0"/>
              <w:jc w:val="center"/>
              <w:rPr>
                <w:rFonts w:ascii="Calibri" w:eastAsia="Times New Roman" w:hAnsi="Calibri" w:cs="Times New Roman"/>
                <w:b/>
                <w:bCs/>
                <w:color w:val="000000"/>
                <w:sz w:val="22"/>
                <w:szCs w:val="22"/>
              </w:rPr>
            </w:pPr>
            <w:r w:rsidRPr="00075D2B">
              <w:rPr>
                <w:rFonts w:ascii="Calibri" w:eastAsia="Times New Roman" w:hAnsi="Calibri" w:cs="Times New Roman"/>
                <w:b/>
                <w:bCs/>
                <w:color w:val="000000"/>
                <w:sz w:val="22"/>
                <w:szCs w:val="22"/>
              </w:rPr>
              <w:t>29-1014</w:t>
            </w:r>
          </w:p>
        </w:tc>
        <w:tc>
          <w:tcPr>
            <w:tcW w:w="1300" w:type="dxa"/>
            <w:vMerge/>
            <w:tcBorders>
              <w:top w:val="single" w:sz="4" w:space="0" w:color="auto"/>
              <w:left w:val="single" w:sz="4" w:space="0" w:color="auto"/>
              <w:bottom w:val="single" w:sz="4" w:space="0" w:color="auto"/>
              <w:right w:val="single" w:sz="4" w:space="0" w:color="auto"/>
            </w:tcBorders>
            <w:vAlign w:val="center"/>
            <w:hideMark/>
          </w:tcPr>
          <w:p w14:paraId="37737E7E" w14:textId="77777777" w:rsidR="00075D2B" w:rsidRPr="00075D2B" w:rsidRDefault="00075D2B" w:rsidP="00A82918">
            <w:pPr>
              <w:ind w:firstLine="0"/>
              <w:jc w:val="center"/>
              <w:rPr>
                <w:rFonts w:ascii="Calibri" w:eastAsia="Times New Roman" w:hAnsi="Calibri" w:cs="Times New Roman"/>
                <w:b/>
                <w:bCs/>
                <w:color w:val="000000"/>
                <w:sz w:val="22"/>
                <w:szCs w:val="22"/>
              </w:rPr>
            </w:pPr>
          </w:p>
        </w:tc>
        <w:tc>
          <w:tcPr>
            <w:tcW w:w="1780" w:type="dxa"/>
            <w:vMerge/>
            <w:tcBorders>
              <w:top w:val="single" w:sz="4" w:space="0" w:color="auto"/>
              <w:left w:val="single" w:sz="4" w:space="0" w:color="auto"/>
              <w:bottom w:val="single" w:sz="4" w:space="0" w:color="auto"/>
              <w:right w:val="single" w:sz="4" w:space="0" w:color="auto"/>
            </w:tcBorders>
            <w:vAlign w:val="center"/>
            <w:hideMark/>
          </w:tcPr>
          <w:p w14:paraId="64C88C40" w14:textId="77777777" w:rsidR="00075D2B" w:rsidRPr="00075D2B" w:rsidRDefault="00075D2B" w:rsidP="00A82918">
            <w:pPr>
              <w:ind w:firstLine="0"/>
              <w:jc w:val="center"/>
              <w:rPr>
                <w:rFonts w:ascii="Calibri" w:eastAsia="Times New Roman" w:hAnsi="Calibri" w:cs="Times New Roman"/>
                <w:b/>
                <w:bCs/>
                <w:color w:val="000000"/>
                <w:sz w:val="22"/>
                <w:szCs w:val="22"/>
              </w:rPr>
            </w:pPr>
          </w:p>
        </w:tc>
      </w:tr>
      <w:tr w:rsidR="00075D2B" w:rsidRPr="00075D2B" w14:paraId="5439EBB1" w14:textId="77777777" w:rsidTr="003B234A">
        <w:trPr>
          <w:trHeight w:val="300"/>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6F24F69D" w14:textId="77777777" w:rsidR="00075D2B" w:rsidRPr="00075D2B" w:rsidRDefault="00075D2B" w:rsidP="00A82918">
            <w:pPr>
              <w:ind w:firstLine="0"/>
              <w:jc w:val="center"/>
              <w:rPr>
                <w:rFonts w:ascii="Calibri" w:eastAsia="Times New Roman" w:hAnsi="Calibri" w:cs="Times New Roman"/>
                <w:color w:val="000000"/>
                <w:sz w:val="22"/>
                <w:szCs w:val="22"/>
              </w:rPr>
            </w:pPr>
            <w:r w:rsidRPr="00075D2B">
              <w:rPr>
                <w:rFonts w:ascii="Calibri" w:eastAsia="Times New Roman" w:hAnsi="Calibri" w:cs="Times New Roman"/>
                <w:color w:val="000000"/>
                <w:sz w:val="22"/>
                <w:szCs w:val="22"/>
              </w:rPr>
              <w:t>Jan</w:t>
            </w:r>
          </w:p>
        </w:tc>
        <w:tc>
          <w:tcPr>
            <w:tcW w:w="1454" w:type="dxa"/>
            <w:tcBorders>
              <w:top w:val="nil"/>
              <w:left w:val="nil"/>
              <w:bottom w:val="single" w:sz="4" w:space="0" w:color="auto"/>
              <w:right w:val="single" w:sz="4" w:space="0" w:color="auto"/>
            </w:tcBorders>
            <w:shd w:val="clear" w:color="auto" w:fill="auto"/>
            <w:noWrap/>
            <w:vAlign w:val="center"/>
            <w:hideMark/>
          </w:tcPr>
          <w:p w14:paraId="7815E888" w14:textId="40F6F9F0" w:rsidR="00075D2B" w:rsidRPr="00075D2B" w:rsidRDefault="00075D2B" w:rsidP="00A82918">
            <w:pPr>
              <w:ind w:firstLine="0"/>
              <w:jc w:val="center"/>
              <w:rPr>
                <w:rFonts w:ascii="Calibri" w:eastAsia="Times New Roman" w:hAnsi="Calibri" w:cs="Times New Roman"/>
                <w:color w:val="000000"/>
                <w:sz w:val="22"/>
                <w:szCs w:val="22"/>
              </w:rPr>
            </w:pPr>
          </w:p>
        </w:tc>
        <w:tc>
          <w:tcPr>
            <w:tcW w:w="1453" w:type="dxa"/>
            <w:tcBorders>
              <w:top w:val="nil"/>
              <w:left w:val="nil"/>
              <w:bottom w:val="single" w:sz="4" w:space="0" w:color="auto"/>
              <w:right w:val="single" w:sz="4" w:space="0" w:color="auto"/>
            </w:tcBorders>
            <w:shd w:val="clear" w:color="auto" w:fill="auto"/>
            <w:noWrap/>
            <w:vAlign w:val="center"/>
            <w:hideMark/>
          </w:tcPr>
          <w:p w14:paraId="7B86A137" w14:textId="5DDF5503" w:rsidR="00075D2B" w:rsidRPr="00075D2B" w:rsidRDefault="00075D2B" w:rsidP="00A82918">
            <w:pPr>
              <w:ind w:firstLine="0"/>
              <w:jc w:val="center"/>
              <w:rPr>
                <w:rFonts w:ascii="Calibri" w:eastAsia="Times New Roman" w:hAnsi="Calibri" w:cs="Times New Roman"/>
                <w:color w:val="000000"/>
                <w:sz w:val="22"/>
                <w:szCs w:val="22"/>
              </w:rPr>
            </w:pPr>
          </w:p>
        </w:tc>
        <w:tc>
          <w:tcPr>
            <w:tcW w:w="1453" w:type="dxa"/>
            <w:tcBorders>
              <w:top w:val="nil"/>
              <w:left w:val="nil"/>
              <w:bottom w:val="single" w:sz="4" w:space="0" w:color="auto"/>
              <w:right w:val="single" w:sz="4" w:space="0" w:color="auto"/>
            </w:tcBorders>
            <w:shd w:val="clear" w:color="auto" w:fill="auto"/>
            <w:noWrap/>
            <w:vAlign w:val="center"/>
            <w:hideMark/>
          </w:tcPr>
          <w:p w14:paraId="76E3A5E6" w14:textId="77777777" w:rsidR="00075D2B" w:rsidRPr="00075D2B" w:rsidRDefault="00075D2B" w:rsidP="00A82918">
            <w:pPr>
              <w:ind w:firstLine="0"/>
              <w:jc w:val="center"/>
              <w:rPr>
                <w:rFonts w:ascii="Calibri" w:eastAsia="Times New Roman" w:hAnsi="Calibri" w:cs="Times New Roman"/>
                <w:color w:val="000000"/>
                <w:sz w:val="22"/>
                <w:szCs w:val="22"/>
              </w:rPr>
            </w:pPr>
            <w:r w:rsidRPr="00075D2B">
              <w:rPr>
                <w:rFonts w:ascii="Calibri" w:eastAsia="Times New Roman" w:hAnsi="Calibri" w:cs="Times New Roman"/>
                <w:color w:val="000000"/>
                <w:sz w:val="22"/>
                <w:szCs w:val="22"/>
              </w:rPr>
              <w:t>5938</w:t>
            </w:r>
          </w:p>
        </w:tc>
        <w:tc>
          <w:tcPr>
            <w:tcW w:w="1300" w:type="dxa"/>
            <w:tcBorders>
              <w:top w:val="nil"/>
              <w:left w:val="nil"/>
              <w:bottom w:val="single" w:sz="4" w:space="0" w:color="auto"/>
              <w:right w:val="single" w:sz="4" w:space="0" w:color="auto"/>
            </w:tcBorders>
            <w:shd w:val="clear" w:color="auto" w:fill="auto"/>
            <w:noWrap/>
            <w:vAlign w:val="center"/>
            <w:hideMark/>
          </w:tcPr>
          <w:p w14:paraId="1660708D" w14:textId="77777777" w:rsidR="00075D2B" w:rsidRPr="00075D2B" w:rsidRDefault="00075D2B" w:rsidP="00A82918">
            <w:pPr>
              <w:ind w:firstLine="0"/>
              <w:jc w:val="center"/>
              <w:rPr>
                <w:rFonts w:ascii="Calibri" w:eastAsia="Times New Roman" w:hAnsi="Calibri" w:cs="Times New Roman"/>
                <w:color w:val="000000"/>
                <w:sz w:val="22"/>
                <w:szCs w:val="22"/>
              </w:rPr>
            </w:pPr>
            <w:r w:rsidRPr="00075D2B">
              <w:rPr>
                <w:rFonts w:ascii="Calibri" w:eastAsia="Times New Roman" w:hAnsi="Calibri" w:cs="Times New Roman"/>
                <w:color w:val="000000"/>
                <w:sz w:val="22"/>
                <w:szCs w:val="22"/>
              </w:rPr>
              <w:t>5938</w:t>
            </w:r>
          </w:p>
        </w:tc>
        <w:tc>
          <w:tcPr>
            <w:tcW w:w="1780" w:type="dxa"/>
            <w:tcBorders>
              <w:top w:val="nil"/>
              <w:left w:val="nil"/>
              <w:bottom w:val="single" w:sz="4" w:space="0" w:color="auto"/>
              <w:right w:val="single" w:sz="4" w:space="0" w:color="auto"/>
            </w:tcBorders>
            <w:shd w:val="clear" w:color="auto" w:fill="auto"/>
            <w:noWrap/>
            <w:vAlign w:val="center"/>
            <w:hideMark/>
          </w:tcPr>
          <w:p w14:paraId="0CCA9EC7" w14:textId="77777777" w:rsidR="00075D2B" w:rsidRPr="00075D2B" w:rsidRDefault="00075D2B" w:rsidP="00A82918">
            <w:pPr>
              <w:ind w:firstLine="0"/>
              <w:jc w:val="center"/>
              <w:rPr>
                <w:rFonts w:ascii="Calibri" w:eastAsia="Times New Roman" w:hAnsi="Calibri" w:cs="Times New Roman"/>
                <w:color w:val="000000"/>
                <w:sz w:val="22"/>
                <w:szCs w:val="22"/>
              </w:rPr>
            </w:pPr>
            <w:r w:rsidRPr="00075D2B">
              <w:rPr>
                <w:rFonts w:ascii="Calibri" w:eastAsia="Times New Roman" w:hAnsi="Calibri" w:cs="Times New Roman"/>
                <w:color w:val="000000"/>
                <w:sz w:val="22"/>
                <w:szCs w:val="22"/>
              </w:rPr>
              <w:t>1671.51</w:t>
            </w:r>
          </w:p>
        </w:tc>
      </w:tr>
      <w:tr w:rsidR="00075D2B" w:rsidRPr="00075D2B" w14:paraId="46E58283" w14:textId="77777777" w:rsidTr="003B234A">
        <w:trPr>
          <w:trHeight w:val="300"/>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4D13D65E" w14:textId="77777777" w:rsidR="00075D2B" w:rsidRPr="00075D2B" w:rsidRDefault="00075D2B" w:rsidP="00A82918">
            <w:pPr>
              <w:ind w:firstLine="0"/>
              <w:jc w:val="center"/>
              <w:rPr>
                <w:rFonts w:ascii="Calibri" w:eastAsia="Times New Roman" w:hAnsi="Calibri" w:cs="Times New Roman"/>
                <w:color w:val="000000"/>
                <w:sz w:val="22"/>
                <w:szCs w:val="22"/>
              </w:rPr>
            </w:pPr>
            <w:r w:rsidRPr="00075D2B">
              <w:rPr>
                <w:rFonts w:ascii="Calibri" w:eastAsia="Times New Roman" w:hAnsi="Calibri" w:cs="Times New Roman"/>
                <w:color w:val="000000"/>
                <w:sz w:val="22"/>
                <w:szCs w:val="22"/>
              </w:rPr>
              <w:t>Feb</w:t>
            </w:r>
          </w:p>
        </w:tc>
        <w:tc>
          <w:tcPr>
            <w:tcW w:w="1454" w:type="dxa"/>
            <w:tcBorders>
              <w:top w:val="nil"/>
              <w:left w:val="nil"/>
              <w:bottom w:val="single" w:sz="4" w:space="0" w:color="auto"/>
              <w:right w:val="single" w:sz="4" w:space="0" w:color="auto"/>
            </w:tcBorders>
            <w:shd w:val="clear" w:color="auto" w:fill="auto"/>
            <w:noWrap/>
            <w:vAlign w:val="center"/>
            <w:hideMark/>
          </w:tcPr>
          <w:p w14:paraId="0D13B1AA" w14:textId="5BCD3259" w:rsidR="00075D2B" w:rsidRPr="00075D2B" w:rsidRDefault="00075D2B" w:rsidP="00A82918">
            <w:pPr>
              <w:ind w:firstLine="0"/>
              <w:jc w:val="center"/>
              <w:rPr>
                <w:rFonts w:ascii="Calibri" w:eastAsia="Times New Roman" w:hAnsi="Calibri" w:cs="Times New Roman"/>
                <w:color w:val="000000"/>
                <w:sz w:val="22"/>
                <w:szCs w:val="22"/>
              </w:rPr>
            </w:pPr>
          </w:p>
        </w:tc>
        <w:tc>
          <w:tcPr>
            <w:tcW w:w="1453" w:type="dxa"/>
            <w:tcBorders>
              <w:top w:val="nil"/>
              <w:left w:val="nil"/>
              <w:bottom w:val="single" w:sz="4" w:space="0" w:color="auto"/>
              <w:right w:val="single" w:sz="4" w:space="0" w:color="auto"/>
            </w:tcBorders>
            <w:shd w:val="clear" w:color="auto" w:fill="auto"/>
            <w:noWrap/>
            <w:vAlign w:val="center"/>
            <w:hideMark/>
          </w:tcPr>
          <w:p w14:paraId="47936E3F" w14:textId="6A116D80" w:rsidR="00075D2B" w:rsidRPr="00075D2B" w:rsidRDefault="00075D2B" w:rsidP="00A82918">
            <w:pPr>
              <w:ind w:firstLine="0"/>
              <w:jc w:val="center"/>
              <w:rPr>
                <w:rFonts w:ascii="Calibri" w:eastAsia="Times New Roman" w:hAnsi="Calibri" w:cs="Times New Roman"/>
                <w:color w:val="000000"/>
                <w:sz w:val="22"/>
                <w:szCs w:val="22"/>
              </w:rPr>
            </w:pPr>
          </w:p>
        </w:tc>
        <w:tc>
          <w:tcPr>
            <w:tcW w:w="1453" w:type="dxa"/>
            <w:tcBorders>
              <w:top w:val="nil"/>
              <w:left w:val="nil"/>
              <w:bottom w:val="single" w:sz="4" w:space="0" w:color="auto"/>
              <w:right w:val="single" w:sz="4" w:space="0" w:color="auto"/>
            </w:tcBorders>
            <w:shd w:val="clear" w:color="auto" w:fill="auto"/>
            <w:noWrap/>
            <w:vAlign w:val="center"/>
            <w:hideMark/>
          </w:tcPr>
          <w:p w14:paraId="7DF93628" w14:textId="77777777" w:rsidR="00075D2B" w:rsidRPr="00075D2B" w:rsidRDefault="00075D2B" w:rsidP="00A82918">
            <w:pPr>
              <w:ind w:firstLine="0"/>
              <w:jc w:val="center"/>
              <w:rPr>
                <w:rFonts w:ascii="Calibri" w:eastAsia="Times New Roman" w:hAnsi="Calibri" w:cs="Times New Roman"/>
                <w:color w:val="000000"/>
                <w:sz w:val="22"/>
                <w:szCs w:val="22"/>
              </w:rPr>
            </w:pPr>
            <w:r w:rsidRPr="00075D2B">
              <w:rPr>
                <w:rFonts w:ascii="Calibri" w:eastAsia="Times New Roman" w:hAnsi="Calibri" w:cs="Times New Roman"/>
                <w:color w:val="000000"/>
                <w:sz w:val="22"/>
                <w:szCs w:val="22"/>
              </w:rPr>
              <w:t>8202</w:t>
            </w:r>
          </w:p>
        </w:tc>
        <w:tc>
          <w:tcPr>
            <w:tcW w:w="1300" w:type="dxa"/>
            <w:tcBorders>
              <w:top w:val="nil"/>
              <w:left w:val="nil"/>
              <w:bottom w:val="single" w:sz="4" w:space="0" w:color="auto"/>
              <w:right w:val="single" w:sz="4" w:space="0" w:color="auto"/>
            </w:tcBorders>
            <w:shd w:val="clear" w:color="auto" w:fill="auto"/>
            <w:noWrap/>
            <w:vAlign w:val="center"/>
            <w:hideMark/>
          </w:tcPr>
          <w:p w14:paraId="5C9FA37A" w14:textId="77777777" w:rsidR="00075D2B" w:rsidRPr="00075D2B" w:rsidRDefault="00075D2B" w:rsidP="00A82918">
            <w:pPr>
              <w:ind w:firstLine="0"/>
              <w:jc w:val="center"/>
              <w:rPr>
                <w:rFonts w:ascii="Calibri" w:eastAsia="Times New Roman" w:hAnsi="Calibri" w:cs="Times New Roman"/>
                <w:color w:val="000000"/>
                <w:sz w:val="22"/>
                <w:szCs w:val="22"/>
              </w:rPr>
            </w:pPr>
            <w:r w:rsidRPr="00075D2B">
              <w:rPr>
                <w:rFonts w:ascii="Calibri" w:eastAsia="Times New Roman" w:hAnsi="Calibri" w:cs="Times New Roman"/>
                <w:color w:val="000000"/>
                <w:sz w:val="22"/>
                <w:szCs w:val="22"/>
              </w:rPr>
              <w:t>8202</w:t>
            </w:r>
          </w:p>
        </w:tc>
        <w:tc>
          <w:tcPr>
            <w:tcW w:w="1780" w:type="dxa"/>
            <w:tcBorders>
              <w:top w:val="nil"/>
              <w:left w:val="nil"/>
              <w:bottom w:val="single" w:sz="4" w:space="0" w:color="auto"/>
              <w:right w:val="single" w:sz="4" w:space="0" w:color="auto"/>
            </w:tcBorders>
            <w:shd w:val="clear" w:color="auto" w:fill="auto"/>
            <w:noWrap/>
            <w:vAlign w:val="center"/>
            <w:hideMark/>
          </w:tcPr>
          <w:p w14:paraId="734F5E67" w14:textId="77777777" w:rsidR="00075D2B" w:rsidRPr="00075D2B" w:rsidRDefault="00075D2B" w:rsidP="00A82918">
            <w:pPr>
              <w:ind w:firstLine="0"/>
              <w:jc w:val="center"/>
              <w:rPr>
                <w:rFonts w:ascii="Calibri" w:eastAsia="Times New Roman" w:hAnsi="Calibri" w:cs="Times New Roman"/>
                <w:color w:val="000000"/>
                <w:sz w:val="22"/>
                <w:szCs w:val="22"/>
              </w:rPr>
            </w:pPr>
            <w:r w:rsidRPr="00075D2B">
              <w:rPr>
                <w:rFonts w:ascii="Calibri" w:eastAsia="Times New Roman" w:hAnsi="Calibri" w:cs="Times New Roman"/>
                <w:color w:val="000000"/>
                <w:sz w:val="22"/>
                <w:szCs w:val="22"/>
              </w:rPr>
              <w:t>1689.51</w:t>
            </w:r>
          </w:p>
        </w:tc>
      </w:tr>
      <w:tr w:rsidR="00075D2B" w:rsidRPr="00075D2B" w14:paraId="1315F3CC" w14:textId="77777777" w:rsidTr="003B234A">
        <w:trPr>
          <w:trHeight w:val="300"/>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6DCCC769" w14:textId="77777777" w:rsidR="00075D2B" w:rsidRPr="00075D2B" w:rsidRDefault="00075D2B" w:rsidP="00A82918">
            <w:pPr>
              <w:ind w:firstLine="0"/>
              <w:jc w:val="center"/>
              <w:rPr>
                <w:rFonts w:ascii="Calibri" w:eastAsia="Times New Roman" w:hAnsi="Calibri" w:cs="Times New Roman"/>
                <w:color w:val="000000"/>
                <w:sz w:val="22"/>
                <w:szCs w:val="22"/>
              </w:rPr>
            </w:pPr>
            <w:r w:rsidRPr="00075D2B">
              <w:rPr>
                <w:rFonts w:ascii="Calibri" w:eastAsia="Times New Roman" w:hAnsi="Calibri" w:cs="Times New Roman"/>
                <w:color w:val="000000"/>
                <w:sz w:val="22"/>
                <w:szCs w:val="22"/>
              </w:rPr>
              <w:t>Mar</w:t>
            </w:r>
          </w:p>
        </w:tc>
        <w:tc>
          <w:tcPr>
            <w:tcW w:w="1454" w:type="dxa"/>
            <w:tcBorders>
              <w:top w:val="nil"/>
              <w:left w:val="nil"/>
              <w:bottom w:val="single" w:sz="4" w:space="0" w:color="auto"/>
              <w:right w:val="single" w:sz="4" w:space="0" w:color="auto"/>
            </w:tcBorders>
            <w:shd w:val="clear" w:color="auto" w:fill="auto"/>
            <w:noWrap/>
            <w:vAlign w:val="center"/>
            <w:hideMark/>
          </w:tcPr>
          <w:p w14:paraId="640AEF98" w14:textId="39A2BA4A" w:rsidR="00075D2B" w:rsidRPr="00075D2B" w:rsidRDefault="00075D2B" w:rsidP="00A82918">
            <w:pPr>
              <w:ind w:firstLine="0"/>
              <w:jc w:val="center"/>
              <w:rPr>
                <w:rFonts w:ascii="Calibri" w:eastAsia="Times New Roman" w:hAnsi="Calibri" w:cs="Times New Roman"/>
                <w:color w:val="000000"/>
                <w:sz w:val="22"/>
                <w:szCs w:val="22"/>
              </w:rPr>
            </w:pPr>
          </w:p>
        </w:tc>
        <w:tc>
          <w:tcPr>
            <w:tcW w:w="1453" w:type="dxa"/>
            <w:tcBorders>
              <w:top w:val="nil"/>
              <w:left w:val="nil"/>
              <w:bottom w:val="single" w:sz="4" w:space="0" w:color="auto"/>
              <w:right w:val="single" w:sz="4" w:space="0" w:color="auto"/>
            </w:tcBorders>
            <w:shd w:val="clear" w:color="auto" w:fill="auto"/>
            <w:noWrap/>
            <w:vAlign w:val="center"/>
            <w:hideMark/>
          </w:tcPr>
          <w:p w14:paraId="12967C27" w14:textId="32D18D37" w:rsidR="00075D2B" w:rsidRPr="00075D2B" w:rsidRDefault="00075D2B" w:rsidP="00A82918">
            <w:pPr>
              <w:ind w:firstLine="0"/>
              <w:jc w:val="center"/>
              <w:rPr>
                <w:rFonts w:ascii="Calibri" w:eastAsia="Times New Roman" w:hAnsi="Calibri" w:cs="Times New Roman"/>
                <w:color w:val="000000"/>
                <w:sz w:val="22"/>
                <w:szCs w:val="22"/>
              </w:rPr>
            </w:pPr>
          </w:p>
        </w:tc>
        <w:tc>
          <w:tcPr>
            <w:tcW w:w="1453" w:type="dxa"/>
            <w:tcBorders>
              <w:top w:val="nil"/>
              <w:left w:val="nil"/>
              <w:bottom w:val="single" w:sz="4" w:space="0" w:color="auto"/>
              <w:right w:val="single" w:sz="4" w:space="0" w:color="auto"/>
            </w:tcBorders>
            <w:shd w:val="clear" w:color="auto" w:fill="auto"/>
            <w:noWrap/>
            <w:vAlign w:val="center"/>
            <w:hideMark/>
          </w:tcPr>
          <w:p w14:paraId="3225A728" w14:textId="77777777" w:rsidR="00075D2B" w:rsidRPr="00075D2B" w:rsidRDefault="00075D2B" w:rsidP="00A82918">
            <w:pPr>
              <w:ind w:firstLine="0"/>
              <w:jc w:val="center"/>
              <w:rPr>
                <w:rFonts w:ascii="Calibri" w:eastAsia="Times New Roman" w:hAnsi="Calibri" w:cs="Times New Roman"/>
                <w:color w:val="000000"/>
                <w:sz w:val="22"/>
                <w:szCs w:val="22"/>
              </w:rPr>
            </w:pPr>
            <w:r w:rsidRPr="00075D2B">
              <w:rPr>
                <w:rFonts w:ascii="Calibri" w:eastAsia="Times New Roman" w:hAnsi="Calibri" w:cs="Times New Roman"/>
                <w:color w:val="000000"/>
                <w:sz w:val="22"/>
                <w:szCs w:val="22"/>
              </w:rPr>
              <w:t>61380</w:t>
            </w:r>
          </w:p>
        </w:tc>
        <w:tc>
          <w:tcPr>
            <w:tcW w:w="1300" w:type="dxa"/>
            <w:tcBorders>
              <w:top w:val="nil"/>
              <w:left w:val="nil"/>
              <w:bottom w:val="single" w:sz="4" w:space="0" w:color="auto"/>
              <w:right w:val="single" w:sz="4" w:space="0" w:color="auto"/>
            </w:tcBorders>
            <w:shd w:val="clear" w:color="auto" w:fill="auto"/>
            <w:noWrap/>
            <w:vAlign w:val="center"/>
            <w:hideMark/>
          </w:tcPr>
          <w:p w14:paraId="698A6BD7" w14:textId="77777777" w:rsidR="00075D2B" w:rsidRPr="00075D2B" w:rsidRDefault="00075D2B" w:rsidP="00A82918">
            <w:pPr>
              <w:ind w:firstLine="0"/>
              <w:jc w:val="center"/>
              <w:rPr>
                <w:rFonts w:ascii="Calibri" w:eastAsia="Times New Roman" w:hAnsi="Calibri" w:cs="Times New Roman"/>
                <w:color w:val="000000"/>
                <w:sz w:val="22"/>
                <w:szCs w:val="22"/>
              </w:rPr>
            </w:pPr>
            <w:r w:rsidRPr="00075D2B">
              <w:rPr>
                <w:rFonts w:ascii="Calibri" w:eastAsia="Times New Roman" w:hAnsi="Calibri" w:cs="Times New Roman"/>
                <w:color w:val="000000"/>
                <w:sz w:val="22"/>
                <w:szCs w:val="22"/>
              </w:rPr>
              <w:t>61380</w:t>
            </w:r>
          </w:p>
        </w:tc>
        <w:tc>
          <w:tcPr>
            <w:tcW w:w="1780" w:type="dxa"/>
            <w:tcBorders>
              <w:top w:val="nil"/>
              <w:left w:val="nil"/>
              <w:bottom w:val="single" w:sz="4" w:space="0" w:color="auto"/>
              <w:right w:val="single" w:sz="4" w:space="0" w:color="auto"/>
            </w:tcBorders>
            <w:shd w:val="clear" w:color="auto" w:fill="auto"/>
            <w:noWrap/>
            <w:vAlign w:val="center"/>
            <w:hideMark/>
          </w:tcPr>
          <w:p w14:paraId="7E580DCA" w14:textId="77777777" w:rsidR="00075D2B" w:rsidRPr="00075D2B" w:rsidRDefault="00075D2B" w:rsidP="00A82918">
            <w:pPr>
              <w:ind w:firstLine="0"/>
              <w:jc w:val="center"/>
              <w:rPr>
                <w:rFonts w:ascii="Calibri" w:eastAsia="Times New Roman" w:hAnsi="Calibri" w:cs="Times New Roman"/>
                <w:color w:val="000000"/>
                <w:sz w:val="22"/>
                <w:szCs w:val="22"/>
              </w:rPr>
            </w:pPr>
            <w:r w:rsidRPr="00075D2B">
              <w:rPr>
                <w:rFonts w:ascii="Calibri" w:eastAsia="Times New Roman" w:hAnsi="Calibri" w:cs="Times New Roman"/>
                <w:color w:val="000000"/>
                <w:sz w:val="22"/>
                <w:szCs w:val="22"/>
              </w:rPr>
              <w:t>2235.08</w:t>
            </w:r>
          </w:p>
        </w:tc>
      </w:tr>
      <w:tr w:rsidR="00075D2B" w:rsidRPr="00075D2B" w14:paraId="4791D4F0" w14:textId="77777777" w:rsidTr="003B234A">
        <w:trPr>
          <w:trHeight w:val="300"/>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4C36A4DD" w14:textId="77777777" w:rsidR="00075D2B" w:rsidRPr="00075D2B" w:rsidRDefault="00075D2B" w:rsidP="00A82918">
            <w:pPr>
              <w:ind w:firstLine="0"/>
              <w:jc w:val="center"/>
              <w:rPr>
                <w:rFonts w:ascii="Calibri" w:eastAsia="Times New Roman" w:hAnsi="Calibri" w:cs="Times New Roman"/>
                <w:color w:val="000000"/>
                <w:sz w:val="22"/>
                <w:szCs w:val="22"/>
              </w:rPr>
            </w:pPr>
            <w:r w:rsidRPr="00075D2B">
              <w:rPr>
                <w:rFonts w:ascii="Calibri" w:eastAsia="Times New Roman" w:hAnsi="Calibri" w:cs="Times New Roman"/>
                <w:color w:val="000000"/>
                <w:sz w:val="22"/>
                <w:szCs w:val="22"/>
              </w:rPr>
              <w:t>Apr</w:t>
            </w:r>
          </w:p>
        </w:tc>
        <w:tc>
          <w:tcPr>
            <w:tcW w:w="1454" w:type="dxa"/>
            <w:tcBorders>
              <w:top w:val="nil"/>
              <w:left w:val="nil"/>
              <w:bottom w:val="single" w:sz="4" w:space="0" w:color="auto"/>
              <w:right w:val="single" w:sz="4" w:space="0" w:color="auto"/>
            </w:tcBorders>
            <w:shd w:val="clear" w:color="auto" w:fill="auto"/>
            <w:noWrap/>
            <w:vAlign w:val="center"/>
            <w:hideMark/>
          </w:tcPr>
          <w:p w14:paraId="675F7E43" w14:textId="2C2332C6" w:rsidR="00075D2B" w:rsidRPr="00075D2B" w:rsidRDefault="00075D2B" w:rsidP="00A82918">
            <w:pPr>
              <w:ind w:firstLine="0"/>
              <w:jc w:val="center"/>
              <w:rPr>
                <w:rFonts w:ascii="Calibri" w:eastAsia="Times New Roman" w:hAnsi="Calibri" w:cs="Times New Roman"/>
                <w:color w:val="000000"/>
                <w:sz w:val="22"/>
                <w:szCs w:val="22"/>
              </w:rPr>
            </w:pPr>
          </w:p>
        </w:tc>
        <w:tc>
          <w:tcPr>
            <w:tcW w:w="1453" w:type="dxa"/>
            <w:tcBorders>
              <w:top w:val="nil"/>
              <w:left w:val="nil"/>
              <w:bottom w:val="single" w:sz="4" w:space="0" w:color="auto"/>
              <w:right w:val="single" w:sz="4" w:space="0" w:color="auto"/>
            </w:tcBorders>
            <w:shd w:val="clear" w:color="auto" w:fill="auto"/>
            <w:noWrap/>
            <w:vAlign w:val="center"/>
            <w:hideMark/>
          </w:tcPr>
          <w:p w14:paraId="557BB139" w14:textId="5D5FADD2" w:rsidR="00075D2B" w:rsidRPr="00075D2B" w:rsidRDefault="00075D2B" w:rsidP="00A82918">
            <w:pPr>
              <w:ind w:firstLine="0"/>
              <w:jc w:val="center"/>
              <w:rPr>
                <w:rFonts w:ascii="Calibri" w:eastAsia="Times New Roman" w:hAnsi="Calibri" w:cs="Times New Roman"/>
                <w:color w:val="000000"/>
                <w:sz w:val="22"/>
                <w:szCs w:val="22"/>
              </w:rPr>
            </w:pPr>
          </w:p>
        </w:tc>
        <w:tc>
          <w:tcPr>
            <w:tcW w:w="1453" w:type="dxa"/>
            <w:tcBorders>
              <w:top w:val="nil"/>
              <w:left w:val="nil"/>
              <w:bottom w:val="single" w:sz="4" w:space="0" w:color="auto"/>
              <w:right w:val="single" w:sz="4" w:space="0" w:color="auto"/>
            </w:tcBorders>
            <w:shd w:val="clear" w:color="auto" w:fill="auto"/>
            <w:noWrap/>
            <w:vAlign w:val="center"/>
            <w:hideMark/>
          </w:tcPr>
          <w:p w14:paraId="054AAC3B" w14:textId="77777777" w:rsidR="00075D2B" w:rsidRPr="00075D2B" w:rsidRDefault="00075D2B" w:rsidP="00A82918">
            <w:pPr>
              <w:ind w:firstLine="0"/>
              <w:jc w:val="center"/>
              <w:rPr>
                <w:rFonts w:ascii="Calibri" w:eastAsia="Times New Roman" w:hAnsi="Calibri" w:cs="Times New Roman"/>
                <w:color w:val="000000"/>
                <w:sz w:val="22"/>
                <w:szCs w:val="22"/>
              </w:rPr>
            </w:pPr>
            <w:r w:rsidRPr="00075D2B">
              <w:rPr>
                <w:rFonts w:ascii="Calibri" w:eastAsia="Times New Roman" w:hAnsi="Calibri" w:cs="Times New Roman"/>
                <w:color w:val="000000"/>
                <w:sz w:val="22"/>
                <w:szCs w:val="22"/>
              </w:rPr>
              <w:t>59400</w:t>
            </w:r>
          </w:p>
        </w:tc>
        <w:tc>
          <w:tcPr>
            <w:tcW w:w="1300" w:type="dxa"/>
            <w:tcBorders>
              <w:top w:val="nil"/>
              <w:left w:val="nil"/>
              <w:bottom w:val="single" w:sz="4" w:space="0" w:color="auto"/>
              <w:right w:val="single" w:sz="4" w:space="0" w:color="auto"/>
            </w:tcBorders>
            <w:shd w:val="clear" w:color="auto" w:fill="auto"/>
            <w:noWrap/>
            <w:vAlign w:val="center"/>
            <w:hideMark/>
          </w:tcPr>
          <w:p w14:paraId="1CBE02B7" w14:textId="77777777" w:rsidR="00075D2B" w:rsidRPr="00075D2B" w:rsidRDefault="00075D2B" w:rsidP="00A82918">
            <w:pPr>
              <w:ind w:firstLine="0"/>
              <w:jc w:val="center"/>
              <w:rPr>
                <w:rFonts w:ascii="Calibri" w:eastAsia="Times New Roman" w:hAnsi="Calibri" w:cs="Times New Roman"/>
                <w:color w:val="000000"/>
                <w:sz w:val="22"/>
                <w:szCs w:val="22"/>
              </w:rPr>
            </w:pPr>
            <w:r w:rsidRPr="00075D2B">
              <w:rPr>
                <w:rFonts w:ascii="Calibri" w:eastAsia="Times New Roman" w:hAnsi="Calibri" w:cs="Times New Roman"/>
                <w:color w:val="000000"/>
                <w:sz w:val="22"/>
                <w:szCs w:val="22"/>
              </w:rPr>
              <w:t>59400</w:t>
            </w:r>
          </w:p>
        </w:tc>
        <w:tc>
          <w:tcPr>
            <w:tcW w:w="1780" w:type="dxa"/>
            <w:tcBorders>
              <w:top w:val="nil"/>
              <w:left w:val="nil"/>
              <w:bottom w:val="single" w:sz="4" w:space="0" w:color="auto"/>
              <w:right w:val="single" w:sz="4" w:space="0" w:color="auto"/>
            </w:tcBorders>
            <w:shd w:val="clear" w:color="auto" w:fill="auto"/>
            <w:noWrap/>
            <w:vAlign w:val="center"/>
            <w:hideMark/>
          </w:tcPr>
          <w:p w14:paraId="407AF18F" w14:textId="77777777" w:rsidR="00075D2B" w:rsidRPr="00075D2B" w:rsidRDefault="00075D2B" w:rsidP="00A82918">
            <w:pPr>
              <w:ind w:firstLine="0"/>
              <w:jc w:val="center"/>
              <w:rPr>
                <w:rFonts w:ascii="Calibri" w:eastAsia="Times New Roman" w:hAnsi="Calibri" w:cs="Times New Roman"/>
                <w:color w:val="000000"/>
                <w:sz w:val="22"/>
                <w:szCs w:val="22"/>
              </w:rPr>
            </w:pPr>
            <w:r w:rsidRPr="00075D2B">
              <w:rPr>
                <w:rFonts w:ascii="Calibri" w:eastAsia="Times New Roman" w:hAnsi="Calibri" w:cs="Times New Roman"/>
                <w:color w:val="000000"/>
                <w:sz w:val="22"/>
                <w:szCs w:val="22"/>
              </w:rPr>
              <w:t>2676.63</w:t>
            </w:r>
          </w:p>
        </w:tc>
      </w:tr>
      <w:tr w:rsidR="00075D2B" w:rsidRPr="00075D2B" w14:paraId="0EB051D3" w14:textId="77777777" w:rsidTr="003B234A">
        <w:trPr>
          <w:trHeight w:val="300"/>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40A2DACC" w14:textId="77777777" w:rsidR="00075D2B" w:rsidRPr="00075D2B" w:rsidRDefault="00075D2B" w:rsidP="00A82918">
            <w:pPr>
              <w:ind w:firstLine="0"/>
              <w:jc w:val="center"/>
              <w:rPr>
                <w:rFonts w:ascii="Calibri" w:eastAsia="Times New Roman" w:hAnsi="Calibri" w:cs="Times New Roman"/>
                <w:color w:val="000000"/>
                <w:sz w:val="22"/>
                <w:szCs w:val="22"/>
              </w:rPr>
            </w:pPr>
            <w:r w:rsidRPr="00075D2B">
              <w:rPr>
                <w:rFonts w:ascii="Calibri" w:eastAsia="Times New Roman" w:hAnsi="Calibri" w:cs="Times New Roman"/>
                <w:color w:val="000000"/>
                <w:sz w:val="22"/>
                <w:szCs w:val="22"/>
              </w:rPr>
              <w:t>May</w:t>
            </w:r>
          </w:p>
        </w:tc>
        <w:tc>
          <w:tcPr>
            <w:tcW w:w="1454" w:type="dxa"/>
            <w:tcBorders>
              <w:top w:val="nil"/>
              <w:left w:val="nil"/>
              <w:bottom w:val="single" w:sz="4" w:space="0" w:color="auto"/>
              <w:right w:val="single" w:sz="4" w:space="0" w:color="auto"/>
            </w:tcBorders>
            <w:shd w:val="clear" w:color="auto" w:fill="auto"/>
            <w:noWrap/>
            <w:vAlign w:val="center"/>
            <w:hideMark/>
          </w:tcPr>
          <w:p w14:paraId="42B09542" w14:textId="77777777" w:rsidR="00075D2B" w:rsidRPr="00075D2B" w:rsidRDefault="00075D2B" w:rsidP="00A82918">
            <w:pPr>
              <w:ind w:firstLine="0"/>
              <w:jc w:val="center"/>
              <w:rPr>
                <w:rFonts w:ascii="Calibri" w:eastAsia="Times New Roman" w:hAnsi="Calibri" w:cs="Times New Roman"/>
                <w:color w:val="000000"/>
                <w:sz w:val="22"/>
                <w:szCs w:val="22"/>
              </w:rPr>
            </w:pPr>
            <w:r w:rsidRPr="00075D2B">
              <w:rPr>
                <w:rFonts w:ascii="Calibri" w:eastAsia="Times New Roman" w:hAnsi="Calibri" w:cs="Times New Roman"/>
                <w:color w:val="000000"/>
                <w:sz w:val="22"/>
                <w:szCs w:val="22"/>
              </w:rPr>
              <w:t>975.94</w:t>
            </w:r>
          </w:p>
        </w:tc>
        <w:tc>
          <w:tcPr>
            <w:tcW w:w="1453" w:type="dxa"/>
            <w:tcBorders>
              <w:top w:val="nil"/>
              <w:left w:val="nil"/>
              <w:bottom w:val="single" w:sz="4" w:space="0" w:color="auto"/>
              <w:right w:val="single" w:sz="4" w:space="0" w:color="auto"/>
            </w:tcBorders>
            <w:shd w:val="clear" w:color="auto" w:fill="auto"/>
            <w:noWrap/>
            <w:vAlign w:val="center"/>
            <w:hideMark/>
          </w:tcPr>
          <w:p w14:paraId="0B5AD3F4" w14:textId="77777777" w:rsidR="00075D2B" w:rsidRPr="00075D2B" w:rsidRDefault="00075D2B" w:rsidP="00A82918">
            <w:pPr>
              <w:ind w:firstLine="0"/>
              <w:jc w:val="center"/>
              <w:rPr>
                <w:rFonts w:ascii="Calibri" w:eastAsia="Times New Roman" w:hAnsi="Calibri" w:cs="Times New Roman"/>
                <w:color w:val="000000"/>
                <w:sz w:val="22"/>
                <w:szCs w:val="22"/>
              </w:rPr>
            </w:pPr>
            <w:r w:rsidRPr="00075D2B">
              <w:rPr>
                <w:rFonts w:ascii="Calibri" w:eastAsia="Times New Roman" w:hAnsi="Calibri" w:cs="Times New Roman"/>
                <w:color w:val="000000"/>
                <w:sz w:val="22"/>
                <w:szCs w:val="22"/>
              </w:rPr>
              <w:t>750</w:t>
            </w:r>
          </w:p>
        </w:tc>
        <w:tc>
          <w:tcPr>
            <w:tcW w:w="1453" w:type="dxa"/>
            <w:tcBorders>
              <w:top w:val="nil"/>
              <w:left w:val="nil"/>
              <w:bottom w:val="single" w:sz="4" w:space="0" w:color="auto"/>
              <w:right w:val="single" w:sz="4" w:space="0" w:color="auto"/>
            </w:tcBorders>
            <w:shd w:val="clear" w:color="auto" w:fill="auto"/>
            <w:noWrap/>
            <w:vAlign w:val="center"/>
            <w:hideMark/>
          </w:tcPr>
          <w:p w14:paraId="3681FC5A" w14:textId="77777777" w:rsidR="00075D2B" w:rsidRPr="00075D2B" w:rsidRDefault="00075D2B" w:rsidP="00A82918">
            <w:pPr>
              <w:ind w:firstLine="0"/>
              <w:jc w:val="center"/>
              <w:rPr>
                <w:rFonts w:ascii="Calibri" w:eastAsia="Times New Roman" w:hAnsi="Calibri" w:cs="Times New Roman"/>
                <w:color w:val="000000"/>
                <w:sz w:val="22"/>
                <w:szCs w:val="22"/>
              </w:rPr>
            </w:pPr>
            <w:r w:rsidRPr="00075D2B">
              <w:rPr>
                <w:rFonts w:ascii="Calibri" w:eastAsia="Times New Roman" w:hAnsi="Calibri" w:cs="Times New Roman"/>
                <w:color w:val="000000"/>
                <w:sz w:val="22"/>
                <w:szCs w:val="22"/>
              </w:rPr>
              <w:t>60077</w:t>
            </w:r>
          </w:p>
        </w:tc>
        <w:tc>
          <w:tcPr>
            <w:tcW w:w="1300" w:type="dxa"/>
            <w:tcBorders>
              <w:top w:val="nil"/>
              <w:left w:val="nil"/>
              <w:bottom w:val="single" w:sz="4" w:space="0" w:color="auto"/>
              <w:right w:val="single" w:sz="4" w:space="0" w:color="auto"/>
            </w:tcBorders>
            <w:shd w:val="clear" w:color="auto" w:fill="auto"/>
            <w:noWrap/>
            <w:vAlign w:val="center"/>
            <w:hideMark/>
          </w:tcPr>
          <w:p w14:paraId="33BAD1D4" w14:textId="77777777" w:rsidR="00075D2B" w:rsidRPr="00075D2B" w:rsidRDefault="00075D2B" w:rsidP="00A82918">
            <w:pPr>
              <w:ind w:firstLine="0"/>
              <w:jc w:val="center"/>
              <w:rPr>
                <w:rFonts w:ascii="Calibri" w:eastAsia="Times New Roman" w:hAnsi="Calibri" w:cs="Times New Roman"/>
                <w:color w:val="000000"/>
                <w:sz w:val="22"/>
                <w:szCs w:val="22"/>
              </w:rPr>
            </w:pPr>
            <w:r w:rsidRPr="00075D2B">
              <w:rPr>
                <w:rFonts w:ascii="Calibri" w:eastAsia="Times New Roman" w:hAnsi="Calibri" w:cs="Times New Roman"/>
                <w:color w:val="000000"/>
                <w:sz w:val="22"/>
                <w:szCs w:val="22"/>
              </w:rPr>
              <w:t>61802.94</w:t>
            </w:r>
          </w:p>
        </w:tc>
        <w:tc>
          <w:tcPr>
            <w:tcW w:w="1780" w:type="dxa"/>
            <w:tcBorders>
              <w:top w:val="nil"/>
              <w:left w:val="nil"/>
              <w:bottom w:val="single" w:sz="4" w:space="0" w:color="auto"/>
              <w:right w:val="single" w:sz="4" w:space="0" w:color="auto"/>
            </w:tcBorders>
            <w:shd w:val="clear" w:color="auto" w:fill="auto"/>
            <w:noWrap/>
            <w:vAlign w:val="center"/>
            <w:hideMark/>
          </w:tcPr>
          <w:p w14:paraId="21107049" w14:textId="77777777" w:rsidR="00075D2B" w:rsidRPr="00075D2B" w:rsidRDefault="00075D2B" w:rsidP="00A82918">
            <w:pPr>
              <w:ind w:firstLine="0"/>
              <w:jc w:val="center"/>
              <w:rPr>
                <w:rFonts w:ascii="Calibri" w:eastAsia="Times New Roman" w:hAnsi="Calibri" w:cs="Times New Roman"/>
                <w:color w:val="000000"/>
                <w:sz w:val="22"/>
                <w:szCs w:val="22"/>
              </w:rPr>
            </w:pPr>
            <w:r w:rsidRPr="00075D2B">
              <w:rPr>
                <w:rFonts w:ascii="Calibri" w:eastAsia="Times New Roman" w:hAnsi="Calibri" w:cs="Times New Roman"/>
                <w:color w:val="000000"/>
                <w:sz w:val="22"/>
                <w:szCs w:val="22"/>
              </w:rPr>
              <w:t>2715.99</w:t>
            </w:r>
          </w:p>
        </w:tc>
      </w:tr>
      <w:tr w:rsidR="00075D2B" w:rsidRPr="00075D2B" w14:paraId="4E0C2B8E" w14:textId="77777777" w:rsidTr="003B234A">
        <w:trPr>
          <w:trHeight w:val="300"/>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1D3FD310" w14:textId="77777777" w:rsidR="00075D2B" w:rsidRPr="00075D2B" w:rsidRDefault="00075D2B" w:rsidP="00A82918">
            <w:pPr>
              <w:ind w:firstLine="0"/>
              <w:jc w:val="center"/>
              <w:rPr>
                <w:rFonts w:ascii="Calibri" w:eastAsia="Times New Roman" w:hAnsi="Calibri" w:cs="Times New Roman"/>
                <w:color w:val="000000"/>
                <w:sz w:val="22"/>
                <w:szCs w:val="22"/>
              </w:rPr>
            </w:pPr>
            <w:r w:rsidRPr="00075D2B">
              <w:rPr>
                <w:rFonts w:ascii="Calibri" w:eastAsia="Times New Roman" w:hAnsi="Calibri" w:cs="Times New Roman"/>
                <w:color w:val="000000"/>
                <w:sz w:val="22"/>
                <w:szCs w:val="22"/>
              </w:rPr>
              <w:t>Jun</w:t>
            </w:r>
          </w:p>
        </w:tc>
        <w:tc>
          <w:tcPr>
            <w:tcW w:w="1454" w:type="dxa"/>
            <w:tcBorders>
              <w:top w:val="nil"/>
              <w:left w:val="nil"/>
              <w:bottom w:val="single" w:sz="4" w:space="0" w:color="auto"/>
              <w:right w:val="single" w:sz="4" w:space="0" w:color="auto"/>
            </w:tcBorders>
            <w:shd w:val="clear" w:color="auto" w:fill="auto"/>
            <w:noWrap/>
            <w:vAlign w:val="center"/>
            <w:hideMark/>
          </w:tcPr>
          <w:p w14:paraId="3490C443" w14:textId="77777777" w:rsidR="00075D2B" w:rsidRPr="00075D2B" w:rsidRDefault="00075D2B" w:rsidP="00A82918">
            <w:pPr>
              <w:ind w:firstLine="0"/>
              <w:jc w:val="center"/>
              <w:rPr>
                <w:rFonts w:ascii="Calibri" w:eastAsia="Times New Roman" w:hAnsi="Calibri" w:cs="Times New Roman"/>
                <w:color w:val="000000"/>
                <w:sz w:val="22"/>
                <w:szCs w:val="22"/>
              </w:rPr>
            </w:pPr>
            <w:r w:rsidRPr="00075D2B">
              <w:rPr>
                <w:rFonts w:ascii="Calibri" w:eastAsia="Times New Roman" w:hAnsi="Calibri" w:cs="Times New Roman"/>
                <w:color w:val="000000"/>
                <w:sz w:val="22"/>
                <w:szCs w:val="22"/>
              </w:rPr>
              <w:t>472.23</w:t>
            </w:r>
          </w:p>
        </w:tc>
        <w:tc>
          <w:tcPr>
            <w:tcW w:w="1453" w:type="dxa"/>
            <w:tcBorders>
              <w:top w:val="nil"/>
              <w:left w:val="nil"/>
              <w:bottom w:val="single" w:sz="4" w:space="0" w:color="auto"/>
              <w:right w:val="single" w:sz="4" w:space="0" w:color="auto"/>
            </w:tcBorders>
            <w:shd w:val="clear" w:color="auto" w:fill="auto"/>
            <w:noWrap/>
            <w:vAlign w:val="center"/>
            <w:hideMark/>
          </w:tcPr>
          <w:p w14:paraId="30C601B4" w14:textId="77777777" w:rsidR="00075D2B" w:rsidRPr="00075D2B" w:rsidRDefault="00075D2B" w:rsidP="00A82918">
            <w:pPr>
              <w:ind w:firstLine="0"/>
              <w:jc w:val="center"/>
              <w:rPr>
                <w:rFonts w:ascii="Calibri" w:eastAsia="Times New Roman" w:hAnsi="Calibri" w:cs="Times New Roman"/>
                <w:color w:val="000000"/>
                <w:sz w:val="22"/>
                <w:szCs w:val="22"/>
              </w:rPr>
            </w:pPr>
            <w:r w:rsidRPr="00075D2B">
              <w:rPr>
                <w:rFonts w:ascii="Calibri" w:eastAsia="Times New Roman" w:hAnsi="Calibri" w:cs="Times New Roman"/>
                <w:color w:val="000000"/>
                <w:sz w:val="22"/>
                <w:szCs w:val="22"/>
              </w:rPr>
              <w:t>250</w:t>
            </w:r>
          </w:p>
        </w:tc>
        <w:tc>
          <w:tcPr>
            <w:tcW w:w="1453" w:type="dxa"/>
            <w:tcBorders>
              <w:top w:val="nil"/>
              <w:left w:val="nil"/>
              <w:bottom w:val="single" w:sz="4" w:space="0" w:color="auto"/>
              <w:right w:val="single" w:sz="4" w:space="0" w:color="auto"/>
            </w:tcBorders>
            <w:shd w:val="clear" w:color="auto" w:fill="auto"/>
            <w:noWrap/>
            <w:vAlign w:val="center"/>
            <w:hideMark/>
          </w:tcPr>
          <w:p w14:paraId="373C152E" w14:textId="77777777" w:rsidR="00075D2B" w:rsidRPr="00075D2B" w:rsidRDefault="00075D2B" w:rsidP="00A82918">
            <w:pPr>
              <w:ind w:firstLine="0"/>
              <w:jc w:val="center"/>
              <w:rPr>
                <w:rFonts w:ascii="Calibri" w:eastAsia="Times New Roman" w:hAnsi="Calibri" w:cs="Times New Roman"/>
                <w:color w:val="000000"/>
                <w:sz w:val="22"/>
                <w:szCs w:val="22"/>
              </w:rPr>
            </w:pPr>
            <w:r w:rsidRPr="00075D2B">
              <w:rPr>
                <w:rFonts w:ascii="Calibri" w:eastAsia="Times New Roman" w:hAnsi="Calibri" w:cs="Times New Roman"/>
                <w:color w:val="000000"/>
                <w:sz w:val="22"/>
                <w:szCs w:val="22"/>
              </w:rPr>
              <w:t>35120</w:t>
            </w:r>
          </w:p>
        </w:tc>
        <w:tc>
          <w:tcPr>
            <w:tcW w:w="1300" w:type="dxa"/>
            <w:tcBorders>
              <w:top w:val="nil"/>
              <w:left w:val="nil"/>
              <w:bottom w:val="single" w:sz="4" w:space="0" w:color="auto"/>
              <w:right w:val="single" w:sz="4" w:space="0" w:color="auto"/>
            </w:tcBorders>
            <w:shd w:val="clear" w:color="auto" w:fill="auto"/>
            <w:noWrap/>
            <w:vAlign w:val="center"/>
            <w:hideMark/>
          </w:tcPr>
          <w:p w14:paraId="170567CB" w14:textId="77777777" w:rsidR="00075D2B" w:rsidRPr="00075D2B" w:rsidRDefault="00075D2B" w:rsidP="00A82918">
            <w:pPr>
              <w:ind w:firstLine="0"/>
              <w:jc w:val="center"/>
              <w:rPr>
                <w:rFonts w:ascii="Calibri" w:eastAsia="Times New Roman" w:hAnsi="Calibri" w:cs="Times New Roman"/>
                <w:color w:val="000000"/>
                <w:sz w:val="22"/>
                <w:szCs w:val="22"/>
              </w:rPr>
            </w:pPr>
            <w:r w:rsidRPr="00075D2B">
              <w:rPr>
                <w:rFonts w:ascii="Calibri" w:eastAsia="Times New Roman" w:hAnsi="Calibri" w:cs="Times New Roman"/>
                <w:color w:val="000000"/>
                <w:sz w:val="22"/>
                <w:szCs w:val="22"/>
              </w:rPr>
              <w:t>35842.23</w:t>
            </w:r>
          </w:p>
        </w:tc>
        <w:tc>
          <w:tcPr>
            <w:tcW w:w="1780" w:type="dxa"/>
            <w:tcBorders>
              <w:top w:val="nil"/>
              <w:left w:val="nil"/>
              <w:bottom w:val="single" w:sz="4" w:space="0" w:color="auto"/>
              <w:right w:val="single" w:sz="4" w:space="0" w:color="auto"/>
            </w:tcBorders>
            <w:shd w:val="clear" w:color="auto" w:fill="auto"/>
            <w:noWrap/>
            <w:vAlign w:val="center"/>
            <w:hideMark/>
          </w:tcPr>
          <w:p w14:paraId="456BA7AB" w14:textId="77777777" w:rsidR="00075D2B" w:rsidRPr="00075D2B" w:rsidRDefault="00075D2B" w:rsidP="00A82918">
            <w:pPr>
              <w:ind w:firstLine="0"/>
              <w:jc w:val="center"/>
              <w:rPr>
                <w:rFonts w:ascii="Calibri" w:eastAsia="Times New Roman" w:hAnsi="Calibri" w:cs="Times New Roman"/>
                <w:color w:val="000000"/>
                <w:sz w:val="22"/>
                <w:szCs w:val="22"/>
              </w:rPr>
            </w:pPr>
            <w:r w:rsidRPr="00075D2B">
              <w:rPr>
                <w:rFonts w:ascii="Calibri" w:eastAsia="Times New Roman" w:hAnsi="Calibri" w:cs="Times New Roman"/>
                <w:color w:val="000000"/>
                <w:sz w:val="22"/>
                <w:szCs w:val="22"/>
              </w:rPr>
              <w:t>2135.43</w:t>
            </w:r>
          </w:p>
        </w:tc>
      </w:tr>
      <w:tr w:rsidR="00075D2B" w:rsidRPr="00075D2B" w14:paraId="1D00FAB7" w14:textId="77777777" w:rsidTr="003B234A">
        <w:trPr>
          <w:trHeight w:val="300"/>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43EFB7A9" w14:textId="77777777" w:rsidR="00075D2B" w:rsidRPr="00075D2B" w:rsidRDefault="00075D2B" w:rsidP="00A82918">
            <w:pPr>
              <w:ind w:firstLine="0"/>
              <w:jc w:val="center"/>
              <w:rPr>
                <w:rFonts w:ascii="Calibri" w:eastAsia="Times New Roman" w:hAnsi="Calibri" w:cs="Times New Roman"/>
                <w:color w:val="000000"/>
                <w:sz w:val="22"/>
                <w:szCs w:val="22"/>
              </w:rPr>
            </w:pPr>
            <w:r w:rsidRPr="00075D2B">
              <w:rPr>
                <w:rFonts w:ascii="Calibri" w:eastAsia="Times New Roman" w:hAnsi="Calibri" w:cs="Times New Roman"/>
                <w:color w:val="000000"/>
                <w:sz w:val="22"/>
                <w:szCs w:val="22"/>
              </w:rPr>
              <w:t>Jul</w:t>
            </w:r>
          </w:p>
        </w:tc>
        <w:tc>
          <w:tcPr>
            <w:tcW w:w="1454" w:type="dxa"/>
            <w:tcBorders>
              <w:top w:val="nil"/>
              <w:left w:val="nil"/>
              <w:bottom w:val="single" w:sz="4" w:space="0" w:color="auto"/>
              <w:right w:val="single" w:sz="4" w:space="0" w:color="auto"/>
            </w:tcBorders>
            <w:shd w:val="clear" w:color="auto" w:fill="auto"/>
            <w:noWrap/>
            <w:vAlign w:val="center"/>
            <w:hideMark/>
          </w:tcPr>
          <w:p w14:paraId="5E659666" w14:textId="3A9C2D9A" w:rsidR="00075D2B" w:rsidRPr="00075D2B" w:rsidRDefault="00075D2B" w:rsidP="00A82918">
            <w:pPr>
              <w:ind w:firstLine="0"/>
              <w:jc w:val="center"/>
              <w:rPr>
                <w:rFonts w:ascii="Calibri" w:eastAsia="Times New Roman" w:hAnsi="Calibri" w:cs="Times New Roman"/>
                <w:color w:val="000000"/>
                <w:sz w:val="22"/>
                <w:szCs w:val="22"/>
              </w:rPr>
            </w:pPr>
          </w:p>
        </w:tc>
        <w:tc>
          <w:tcPr>
            <w:tcW w:w="1453" w:type="dxa"/>
            <w:tcBorders>
              <w:top w:val="nil"/>
              <w:left w:val="nil"/>
              <w:bottom w:val="single" w:sz="4" w:space="0" w:color="auto"/>
              <w:right w:val="single" w:sz="4" w:space="0" w:color="auto"/>
            </w:tcBorders>
            <w:shd w:val="clear" w:color="auto" w:fill="auto"/>
            <w:noWrap/>
            <w:vAlign w:val="center"/>
            <w:hideMark/>
          </w:tcPr>
          <w:p w14:paraId="7A47B63F" w14:textId="148E3E65" w:rsidR="00075D2B" w:rsidRPr="00075D2B" w:rsidRDefault="00075D2B" w:rsidP="00A82918">
            <w:pPr>
              <w:ind w:firstLine="0"/>
              <w:jc w:val="center"/>
              <w:rPr>
                <w:rFonts w:ascii="Calibri" w:eastAsia="Times New Roman" w:hAnsi="Calibri" w:cs="Times New Roman"/>
                <w:color w:val="000000"/>
                <w:sz w:val="22"/>
                <w:szCs w:val="22"/>
              </w:rPr>
            </w:pPr>
          </w:p>
        </w:tc>
        <w:tc>
          <w:tcPr>
            <w:tcW w:w="1453" w:type="dxa"/>
            <w:tcBorders>
              <w:top w:val="nil"/>
              <w:left w:val="nil"/>
              <w:bottom w:val="single" w:sz="4" w:space="0" w:color="auto"/>
              <w:right w:val="single" w:sz="4" w:space="0" w:color="auto"/>
            </w:tcBorders>
            <w:shd w:val="clear" w:color="auto" w:fill="auto"/>
            <w:noWrap/>
            <w:vAlign w:val="center"/>
            <w:hideMark/>
          </w:tcPr>
          <w:p w14:paraId="2C277E02" w14:textId="77777777" w:rsidR="00075D2B" w:rsidRPr="00075D2B" w:rsidRDefault="00075D2B" w:rsidP="00A82918">
            <w:pPr>
              <w:ind w:firstLine="0"/>
              <w:jc w:val="center"/>
              <w:rPr>
                <w:rFonts w:ascii="Calibri" w:eastAsia="Times New Roman" w:hAnsi="Calibri" w:cs="Times New Roman"/>
                <w:color w:val="000000"/>
                <w:sz w:val="22"/>
                <w:szCs w:val="22"/>
              </w:rPr>
            </w:pPr>
            <w:r w:rsidRPr="00075D2B">
              <w:rPr>
                <w:rFonts w:ascii="Calibri" w:eastAsia="Times New Roman" w:hAnsi="Calibri" w:cs="Times New Roman"/>
                <w:color w:val="000000"/>
                <w:sz w:val="22"/>
                <w:szCs w:val="22"/>
              </w:rPr>
              <w:t>56978</w:t>
            </w:r>
          </w:p>
        </w:tc>
        <w:tc>
          <w:tcPr>
            <w:tcW w:w="1300" w:type="dxa"/>
            <w:tcBorders>
              <w:top w:val="nil"/>
              <w:left w:val="nil"/>
              <w:bottom w:val="single" w:sz="4" w:space="0" w:color="auto"/>
              <w:right w:val="single" w:sz="4" w:space="0" w:color="auto"/>
            </w:tcBorders>
            <w:shd w:val="clear" w:color="auto" w:fill="auto"/>
            <w:noWrap/>
            <w:vAlign w:val="center"/>
            <w:hideMark/>
          </w:tcPr>
          <w:p w14:paraId="0219D498" w14:textId="77777777" w:rsidR="00075D2B" w:rsidRPr="00075D2B" w:rsidRDefault="00075D2B" w:rsidP="00A82918">
            <w:pPr>
              <w:ind w:firstLine="0"/>
              <w:jc w:val="center"/>
              <w:rPr>
                <w:rFonts w:ascii="Calibri" w:eastAsia="Times New Roman" w:hAnsi="Calibri" w:cs="Times New Roman"/>
                <w:color w:val="000000"/>
                <w:sz w:val="22"/>
                <w:szCs w:val="22"/>
              </w:rPr>
            </w:pPr>
            <w:r w:rsidRPr="00075D2B">
              <w:rPr>
                <w:rFonts w:ascii="Calibri" w:eastAsia="Times New Roman" w:hAnsi="Calibri" w:cs="Times New Roman"/>
                <w:color w:val="000000"/>
                <w:sz w:val="22"/>
                <w:szCs w:val="22"/>
              </w:rPr>
              <w:t>56978</w:t>
            </w:r>
          </w:p>
        </w:tc>
        <w:tc>
          <w:tcPr>
            <w:tcW w:w="1780" w:type="dxa"/>
            <w:tcBorders>
              <w:top w:val="nil"/>
              <w:left w:val="nil"/>
              <w:bottom w:val="single" w:sz="4" w:space="0" w:color="auto"/>
              <w:right w:val="single" w:sz="4" w:space="0" w:color="auto"/>
            </w:tcBorders>
            <w:shd w:val="clear" w:color="auto" w:fill="auto"/>
            <w:noWrap/>
            <w:vAlign w:val="center"/>
            <w:hideMark/>
          </w:tcPr>
          <w:p w14:paraId="33FD71BC" w14:textId="77777777" w:rsidR="00075D2B" w:rsidRPr="00075D2B" w:rsidRDefault="00075D2B" w:rsidP="00A82918">
            <w:pPr>
              <w:ind w:firstLine="0"/>
              <w:jc w:val="center"/>
              <w:rPr>
                <w:rFonts w:ascii="Calibri" w:eastAsia="Times New Roman" w:hAnsi="Calibri" w:cs="Times New Roman"/>
                <w:color w:val="000000"/>
                <w:sz w:val="22"/>
                <w:szCs w:val="22"/>
              </w:rPr>
            </w:pPr>
            <w:r w:rsidRPr="00075D2B">
              <w:rPr>
                <w:rFonts w:ascii="Calibri" w:eastAsia="Times New Roman" w:hAnsi="Calibri" w:cs="Times New Roman"/>
                <w:color w:val="000000"/>
                <w:sz w:val="22"/>
                <w:szCs w:val="22"/>
              </w:rPr>
              <w:t>668.21</w:t>
            </w:r>
          </w:p>
        </w:tc>
      </w:tr>
      <w:tr w:rsidR="00075D2B" w:rsidRPr="00075D2B" w14:paraId="43A716F7" w14:textId="77777777" w:rsidTr="003B234A">
        <w:trPr>
          <w:trHeight w:val="300"/>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499EF88D" w14:textId="77777777" w:rsidR="00075D2B" w:rsidRPr="00075D2B" w:rsidRDefault="00075D2B" w:rsidP="00A82918">
            <w:pPr>
              <w:ind w:firstLine="0"/>
              <w:jc w:val="center"/>
              <w:rPr>
                <w:rFonts w:ascii="Calibri" w:eastAsia="Times New Roman" w:hAnsi="Calibri" w:cs="Times New Roman"/>
                <w:color w:val="000000"/>
                <w:sz w:val="22"/>
                <w:szCs w:val="22"/>
              </w:rPr>
            </w:pPr>
            <w:r w:rsidRPr="00075D2B">
              <w:rPr>
                <w:rFonts w:ascii="Calibri" w:eastAsia="Times New Roman" w:hAnsi="Calibri" w:cs="Times New Roman"/>
                <w:color w:val="000000"/>
                <w:sz w:val="22"/>
                <w:szCs w:val="22"/>
              </w:rPr>
              <w:t>Aug</w:t>
            </w:r>
          </w:p>
        </w:tc>
        <w:tc>
          <w:tcPr>
            <w:tcW w:w="1454" w:type="dxa"/>
            <w:tcBorders>
              <w:top w:val="nil"/>
              <w:left w:val="nil"/>
              <w:bottom w:val="single" w:sz="4" w:space="0" w:color="auto"/>
              <w:right w:val="single" w:sz="4" w:space="0" w:color="auto"/>
            </w:tcBorders>
            <w:shd w:val="clear" w:color="auto" w:fill="auto"/>
            <w:noWrap/>
            <w:vAlign w:val="center"/>
            <w:hideMark/>
          </w:tcPr>
          <w:p w14:paraId="72B20A4B" w14:textId="2FFC6D2D" w:rsidR="00075D2B" w:rsidRPr="00075D2B" w:rsidRDefault="00075D2B" w:rsidP="00A82918">
            <w:pPr>
              <w:ind w:firstLine="0"/>
              <w:jc w:val="center"/>
              <w:rPr>
                <w:rFonts w:ascii="Calibri" w:eastAsia="Times New Roman" w:hAnsi="Calibri" w:cs="Times New Roman"/>
                <w:color w:val="000000"/>
                <w:sz w:val="22"/>
                <w:szCs w:val="22"/>
              </w:rPr>
            </w:pPr>
          </w:p>
        </w:tc>
        <w:tc>
          <w:tcPr>
            <w:tcW w:w="1453" w:type="dxa"/>
            <w:tcBorders>
              <w:top w:val="nil"/>
              <w:left w:val="nil"/>
              <w:bottom w:val="single" w:sz="4" w:space="0" w:color="auto"/>
              <w:right w:val="single" w:sz="4" w:space="0" w:color="auto"/>
            </w:tcBorders>
            <w:shd w:val="clear" w:color="auto" w:fill="auto"/>
            <w:noWrap/>
            <w:vAlign w:val="center"/>
            <w:hideMark/>
          </w:tcPr>
          <w:p w14:paraId="3341CD9E" w14:textId="01F531F1" w:rsidR="00075D2B" w:rsidRPr="00075D2B" w:rsidRDefault="00075D2B" w:rsidP="00A82918">
            <w:pPr>
              <w:ind w:firstLine="0"/>
              <w:jc w:val="center"/>
              <w:rPr>
                <w:rFonts w:ascii="Calibri" w:eastAsia="Times New Roman" w:hAnsi="Calibri" w:cs="Times New Roman"/>
                <w:color w:val="000000"/>
                <w:sz w:val="22"/>
                <w:szCs w:val="22"/>
              </w:rPr>
            </w:pPr>
          </w:p>
        </w:tc>
        <w:tc>
          <w:tcPr>
            <w:tcW w:w="1453" w:type="dxa"/>
            <w:tcBorders>
              <w:top w:val="nil"/>
              <w:left w:val="nil"/>
              <w:bottom w:val="single" w:sz="4" w:space="0" w:color="auto"/>
              <w:right w:val="single" w:sz="4" w:space="0" w:color="auto"/>
            </w:tcBorders>
            <w:shd w:val="clear" w:color="auto" w:fill="auto"/>
            <w:noWrap/>
            <w:vAlign w:val="center"/>
            <w:hideMark/>
          </w:tcPr>
          <w:p w14:paraId="7E79EF4D" w14:textId="77777777" w:rsidR="00075D2B" w:rsidRPr="00075D2B" w:rsidRDefault="00075D2B" w:rsidP="00A82918">
            <w:pPr>
              <w:ind w:firstLine="0"/>
              <w:jc w:val="center"/>
              <w:rPr>
                <w:rFonts w:ascii="Calibri" w:eastAsia="Times New Roman" w:hAnsi="Calibri" w:cs="Times New Roman"/>
                <w:color w:val="000000"/>
                <w:sz w:val="22"/>
                <w:szCs w:val="22"/>
              </w:rPr>
            </w:pPr>
            <w:r w:rsidRPr="00075D2B">
              <w:rPr>
                <w:rFonts w:ascii="Calibri" w:eastAsia="Times New Roman" w:hAnsi="Calibri" w:cs="Times New Roman"/>
                <w:color w:val="000000"/>
                <w:sz w:val="22"/>
                <w:szCs w:val="22"/>
              </w:rPr>
              <w:t>40868</w:t>
            </w:r>
          </w:p>
        </w:tc>
        <w:tc>
          <w:tcPr>
            <w:tcW w:w="1300" w:type="dxa"/>
            <w:tcBorders>
              <w:top w:val="nil"/>
              <w:left w:val="nil"/>
              <w:bottom w:val="single" w:sz="4" w:space="0" w:color="auto"/>
              <w:right w:val="single" w:sz="4" w:space="0" w:color="auto"/>
            </w:tcBorders>
            <w:shd w:val="clear" w:color="auto" w:fill="auto"/>
            <w:noWrap/>
            <w:vAlign w:val="center"/>
            <w:hideMark/>
          </w:tcPr>
          <w:p w14:paraId="26DE5310" w14:textId="77777777" w:rsidR="00075D2B" w:rsidRPr="00075D2B" w:rsidRDefault="00075D2B" w:rsidP="00A82918">
            <w:pPr>
              <w:ind w:firstLine="0"/>
              <w:jc w:val="center"/>
              <w:rPr>
                <w:rFonts w:ascii="Calibri" w:eastAsia="Times New Roman" w:hAnsi="Calibri" w:cs="Times New Roman"/>
                <w:color w:val="000000"/>
                <w:sz w:val="22"/>
                <w:szCs w:val="22"/>
              </w:rPr>
            </w:pPr>
            <w:r w:rsidRPr="00075D2B">
              <w:rPr>
                <w:rFonts w:ascii="Calibri" w:eastAsia="Times New Roman" w:hAnsi="Calibri" w:cs="Times New Roman"/>
                <w:color w:val="000000"/>
                <w:sz w:val="22"/>
                <w:szCs w:val="22"/>
              </w:rPr>
              <w:t>40868</w:t>
            </w:r>
          </w:p>
        </w:tc>
        <w:tc>
          <w:tcPr>
            <w:tcW w:w="1780" w:type="dxa"/>
            <w:tcBorders>
              <w:top w:val="nil"/>
              <w:left w:val="nil"/>
              <w:bottom w:val="single" w:sz="4" w:space="0" w:color="auto"/>
              <w:right w:val="single" w:sz="4" w:space="0" w:color="auto"/>
            </w:tcBorders>
            <w:shd w:val="clear" w:color="auto" w:fill="auto"/>
            <w:noWrap/>
            <w:vAlign w:val="center"/>
            <w:hideMark/>
          </w:tcPr>
          <w:p w14:paraId="3A254A7B" w14:textId="77777777" w:rsidR="00075D2B" w:rsidRPr="00075D2B" w:rsidRDefault="00075D2B" w:rsidP="00A82918">
            <w:pPr>
              <w:ind w:firstLine="0"/>
              <w:jc w:val="center"/>
              <w:rPr>
                <w:rFonts w:ascii="Calibri" w:eastAsia="Times New Roman" w:hAnsi="Calibri" w:cs="Times New Roman"/>
                <w:color w:val="000000"/>
                <w:sz w:val="22"/>
                <w:szCs w:val="22"/>
              </w:rPr>
            </w:pPr>
            <w:r w:rsidRPr="00075D2B">
              <w:rPr>
                <w:rFonts w:ascii="Calibri" w:eastAsia="Times New Roman" w:hAnsi="Calibri" w:cs="Times New Roman"/>
                <w:color w:val="000000"/>
                <w:sz w:val="22"/>
                <w:szCs w:val="22"/>
              </w:rPr>
              <w:t>546.57</w:t>
            </w:r>
          </w:p>
        </w:tc>
      </w:tr>
      <w:tr w:rsidR="00075D2B" w:rsidRPr="00075D2B" w14:paraId="2ECD9757" w14:textId="77777777" w:rsidTr="003B234A">
        <w:trPr>
          <w:trHeight w:val="300"/>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7C28EA1A" w14:textId="77777777" w:rsidR="00075D2B" w:rsidRPr="00075D2B" w:rsidRDefault="00075D2B" w:rsidP="00A82918">
            <w:pPr>
              <w:ind w:firstLine="0"/>
              <w:jc w:val="center"/>
              <w:rPr>
                <w:rFonts w:ascii="Calibri" w:eastAsia="Times New Roman" w:hAnsi="Calibri" w:cs="Times New Roman"/>
                <w:color w:val="000000"/>
                <w:sz w:val="22"/>
                <w:szCs w:val="22"/>
              </w:rPr>
            </w:pPr>
            <w:r w:rsidRPr="00075D2B">
              <w:rPr>
                <w:rFonts w:ascii="Calibri" w:eastAsia="Times New Roman" w:hAnsi="Calibri" w:cs="Times New Roman"/>
                <w:color w:val="000000"/>
                <w:sz w:val="22"/>
                <w:szCs w:val="22"/>
              </w:rPr>
              <w:t>Sep</w:t>
            </w:r>
          </w:p>
        </w:tc>
        <w:tc>
          <w:tcPr>
            <w:tcW w:w="1454" w:type="dxa"/>
            <w:tcBorders>
              <w:top w:val="nil"/>
              <w:left w:val="nil"/>
              <w:bottom w:val="single" w:sz="4" w:space="0" w:color="auto"/>
              <w:right w:val="single" w:sz="4" w:space="0" w:color="auto"/>
            </w:tcBorders>
            <w:shd w:val="clear" w:color="auto" w:fill="auto"/>
            <w:noWrap/>
            <w:vAlign w:val="center"/>
            <w:hideMark/>
          </w:tcPr>
          <w:p w14:paraId="48A9E89F" w14:textId="77777777" w:rsidR="00075D2B" w:rsidRPr="00075D2B" w:rsidRDefault="00075D2B" w:rsidP="00A82918">
            <w:pPr>
              <w:ind w:firstLine="0"/>
              <w:jc w:val="center"/>
              <w:rPr>
                <w:rFonts w:ascii="Calibri" w:eastAsia="Times New Roman" w:hAnsi="Calibri" w:cs="Times New Roman"/>
                <w:color w:val="000000"/>
                <w:sz w:val="22"/>
                <w:szCs w:val="22"/>
              </w:rPr>
            </w:pPr>
            <w:r w:rsidRPr="00075D2B">
              <w:rPr>
                <w:rFonts w:ascii="Calibri" w:eastAsia="Times New Roman" w:hAnsi="Calibri" w:cs="Times New Roman"/>
                <w:color w:val="000000"/>
                <w:sz w:val="22"/>
                <w:szCs w:val="22"/>
              </w:rPr>
              <w:t>472.23</w:t>
            </w:r>
          </w:p>
        </w:tc>
        <w:tc>
          <w:tcPr>
            <w:tcW w:w="1453" w:type="dxa"/>
            <w:tcBorders>
              <w:top w:val="nil"/>
              <w:left w:val="nil"/>
              <w:bottom w:val="single" w:sz="4" w:space="0" w:color="auto"/>
              <w:right w:val="single" w:sz="4" w:space="0" w:color="auto"/>
            </w:tcBorders>
            <w:shd w:val="clear" w:color="auto" w:fill="auto"/>
            <w:noWrap/>
            <w:vAlign w:val="center"/>
            <w:hideMark/>
          </w:tcPr>
          <w:p w14:paraId="394DFB4C" w14:textId="77777777" w:rsidR="00075D2B" w:rsidRPr="00075D2B" w:rsidRDefault="00075D2B" w:rsidP="00A82918">
            <w:pPr>
              <w:ind w:firstLine="0"/>
              <w:jc w:val="center"/>
              <w:rPr>
                <w:rFonts w:ascii="Calibri" w:eastAsia="Times New Roman" w:hAnsi="Calibri" w:cs="Times New Roman"/>
                <w:color w:val="000000"/>
                <w:sz w:val="22"/>
                <w:szCs w:val="22"/>
              </w:rPr>
            </w:pPr>
            <w:r w:rsidRPr="00075D2B">
              <w:rPr>
                <w:rFonts w:ascii="Calibri" w:eastAsia="Times New Roman" w:hAnsi="Calibri" w:cs="Times New Roman"/>
                <w:color w:val="000000"/>
                <w:sz w:val="22"/>
                <w:szCs w:val="22"/>
              </w:rPr>
              <w:t>200</w:t>
            </w:r>
          </w:p>
        </w:tc>
        <w:tc>
          <w:tcPr>
            <w:tcW w:w="1453" w:type="dxa"/>
            <w:tcBorders>
              <w:top w:val="nil"/>
              <w:left w:val="nil"/>
              <w:bottom w:val="single" w:sz="4" w:space="0" w:color="auto"/>
              <w:right w:val="single" w:sz="4" w:space="0" w:color="auto"/>
            </w:tcBorders>
            <w:shd w:val="clear" w:color="auto" w:fill="auto"/>
            <w:noWrap/>
            <w:vAlign w:val="center"/>
            <w:hideMark/>
          </w:tcPr>
          <w:p w14:paraId="7FAE5CC9" w14:textId="77777777" w:rsidR="00075D2B" w:rsidRPr="00075D2B" w:rsidRDefault="00075D2B" w:rsidP="00A82918">
            <w:pPr>
              <w:ind w:firstLine="0"/>
              <w:jc w:val="center"/>
              <w:rPr>
                <w:rFonts w:ascii="Calibri" w:eastAsia="Times New Roman" w:hAnsi="Calibri" w:cs="Times New Roman"/>
                <w:color w:val="000000"/>
                <w:sz w:val="22"/>
                <w:szCs w:val="22"/>
              </w:rPr>
            </w:pPr>
            <w:r w:rsidRPr="00075D2B">
              <w:rPr>
                <w:rFonts w:ascii="Calibri" w:eastAsia="Times New Roman" w:hAnsi="Calibri" w:cs="Times New Roman"/>
                <w:color w:val="000000"/>
                <w:sz w:val="22"/>
                <w:szCs w:val="22"/>
              </w:rPr>
              <w:t>59400</w:t>
            </w:r>
          </w:p>
        </w:tc>
        <w:tc>
          <w:tcPr>
            <w:tcW w:w="1300" w:type="dxa"/>
            <w:tcBorders>
              <w:top w:val="nil"/>
              <w:left w:val="nil"/>
              <w:bottom w:val="single" w:sz="4" w:space="0" w:color="auto"/>
              <w:right w:val="single" w:sz="4" w:space="0" w:color="auto"/>
            </w:tcBorders>
            <w:shd w:val="clear" w:color="auto" w:fill="auto"/>
            <w:noWrap/>
            <w:vAlign w:val="center"/>
            <w:hideMark/>
          </w:tcPr>
          <w:p w14:paraId="5F2A847A" w14:textId="77777777" w:rsidR="00075D2B" w:rsidRPr="00075D2B" w:rsidRDefault="00075D2B" w:rsidP="00A82918">
            <w:pPr>
              <w:ind w:firstLine="0"/>
              <w:jc w:val="center"/>
              <w:rPr>
                <w:rFonts w:ascii="Calibri" w:eastAsia="Times New Roman" w:hAnsi="Calibri" w:cs="Times New Roman"/>
                <w:color w:val="000000"/>
                <w:sz w:val="22"/>
                <w:szCs w:val="22"/>
              </w:rPr>
            </w:pPr>
            <w:r w:rsidRPr="00075D2B">
              <w:rPr>
                <w:rFonts w:ascii="Calibri" w:eastAsia="Times New Roman" w:hAnsi="Calibri" w:cs="Times New Roman"/>
                <w:color w:val="000000"/>
                <w:sz w:val="22"/>
                <w:szCs w:val="22"/>
              </w:rPr>
              <w:t>60072.23</w:t>
            </w:r>
          </w:p>
        </w:tc>
        <w:tc>
          <w:tcPr>
            <w:tcW w:w="1780" w:type="dxa"/>
            <w:tcBorders>
              <w:top w:val="nil"/>
              <w:left w:val="nil"/>
              <w:bottom w:val="single" w:sz="4" w:space="0" w:color="auto"/>
              <w:right w:val="single" w:sz="4" w:space="0" w:color="auto"/>
            </w:tcBorders>
            <w:shd w:val="clear" w:color="auto" w:fill="auto"/>
            <w:noWrap/>
            <w:vAlign w:val="center"/>
            <w:hideMark/>
          </w:tcPr>
          <w:p w14:paraId="7D292717" w14:textId="77777777" w:rsidR="00075D2B" w:rsidRPr="00075D2B" w:rsidRDefault="00075D2B" w:rsidP="00A82918">
            <w:pPr>
              <w:ind w:firstLine="0"/>
              <w:jc w:val="center"/>
              <w:rPr>
                <w:rFonts w:ascii="Calibri" w:eastAsia="Times New Roman" w:hAnsi="Calibri" w:cs="Times New Roman"/>
                <w:color w:val="000000"/>
                <w:sz w:val="22"/>
                <w:szCs w:val="22"/>
              </w:rPr>
            </w:pPr>
            <w:r w:rsidRPr="00075D2B">
              <w:rPr>
                <w:rFonts w:ascii="Calibri" w:eastAsia="Times New Roman" w:hAnsi="Calibri" w:cs="Times New Roman"/>
                <w:color w:val="000000"/>
                <w:sz w:val="22"/>
                <w:szCs w:val="22"/>
              </w:rPr>
              <w:t>827.98</w:t>
            </w:r>
          </w:p>
        </w:tc>
      </w:tr>
      <w:tr w:rsidR="00075D2B" w:rsidRPr="00075D2B" w14:paraId="00247ABA" w14:textId="77777777" w:rsidTr="003B234A">
        <w:trPr>
          <w:trHeight w:val="300"/>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2033B35B" w14:textId="77777777" w:rsidR="00075D2B" w:rsidRPr="00075D2B" w:rsidRDefault="00075D2B" w:rsidP="00A82918">
            <w:pPr>
              <w:ind w:firstLine="0"/>
              <w:jc w:val="center"/>
              <w:rPr>
                <w:rFonts w:ascii="Calibri" w:eastAsia="Times New Roman" w:hAnsi="Calibri" w:cs="Times New Roman"/>
                <w:color w:val="000000"/>
                <w:sz w:val="22"/>
                <w:szCs w:val="22"/>
              </w:rPr>
            </w:pPr>
            <w:r w:rsidRPr="00075D2B">
              <w:rPr>
                <w:rFonts w:ascii="Calibri" w:eastAsia="Times New Roman" w:hAnsi="Calibri" w:cs="Times New Roman"/>
                <w:color w:val="000000"/>
                <w:sz w:val="22"/>
                <w:szCs w:val="22"/>
              </w:rPr>
              <w:t>Oct</w:t>
            </w:r>
          </w:p>
        </w:tc>
        <w:tc>
          <w:tcPr>
            <w:tcW w:w="1454" w:type="dxa"/>
            <w:tcBorders>
              <w:top w:val="nil"/>
              <w:left w:val="nil"/>
              <w:bottom w:val="single" w:sz="4" w:space="0" w:color="auto"/>
              <w:right w:val="single" w:sz="4" w:space="0" w:color="auto"/>
            </w:tcBorders>
            <w:shd w:val="clear" w:color="auto" w:fill="auto"/>
            <w:noWrap/>
            <w:vAlign w:val="center"/>
            <w:hideMark/>
          </w:tcPr>
          <w:p w14:paraId="7A748039" w14:textId="77777777" w:rsidR="00075D2B" w:rsidRPr="00075D2B" w:rsidRDefault="00075D2B" w:rsidP="00A82918">
            <w:pPr>
              <w:ind w:firstLine="0"/>
              <w:jc w:val="center"/>
              <w:rPr>
                <w:rFonts w:ascii="Calibri" w:eastAsia="Times New Roman" w:hAnsi="Calibri" w:cs="Times New Roman"/>
                <w:color w:val="000000"/>
                <w:sz w:val="22"/>
                <w:szCs w:val="22"/>
              </w:rPr>
            </w:pPr>
            <w:r w:rsidRPr="00075D2B">
              <w:rPr>
                <w:rFonts w:ascii="Calibri" w:eastAsia="Times New Roman" w:hAnsi="Calibri" w:cs="Times New Roman"/>
                <w:color w:val="000000"/>
                <w:sz w:val="22"/>
                <w:szCs w:val="22"/>
              </w:rPr>
              <w:t>975.94</w:t>
            </w:r>
          </w:p>
        </w:tc>
        <w:tc>
          <w:tcPr>
            <w:tcW w:w="1453" w:type="dxa"/>
            <w:tcBorders>
              <w:top w:val="nil"/>
              <w:left w:val="nil"/>
              <w:bottom w:val="single" w:sz="4" w:space="0" w:color="auto"/>
              <w:right w:val="single" w:sz="4" w:space="0" w:color="auto"/>
            </w:tcBorders>
            <w:shd w:val="clear" w:color="auto" w:fill="auto"/>
            <w:noWrap/>
            <w:vAlign w:val="center"/>
            <w:hideMark/>
          </w:tcPr>
          <w:p w14:paraId="62680690" w14:textId="77777777" w:rsidR="00075D2B" w:rsidRPr="00075D2B" w:rsidRDefault="00075D2B" w:rsidP="00A82918">
            <w:pPr>
              <w:ind w:firstLine="0"/>
              <w:jc w:val="center"/>
              <w:rPr>
                <w:rFonts w:ascii="Calibri" w:eastAsia="Times New Roman" w:hAnsi="Calibri" w:cs="Times New Roman"/>
                <w:color w:val="000000"/>
                <w:sz w:val="22"/>
                <w:szCs w:val="22"/>
              </w:rPr>
            </w:pPr>
            <w:r w:rsidRPr="00075D2B">
              <w:rPr>
                <w:rFonts w:ascii="Calibri" w:eastAsia="Times New Roman" w:hAnsi="Calibri" w:cs="Times New Roman"/>
                <w:color w:val="000000"/>
                <w:sz w:val="22"/>
                <w:szCs w:val="22"/>
              </w:rPr>
              <w:t>400</w:t>
            </w:r>
          </w:p>
        </w:tc>
        <w:tc>
          <w:tcPr>
            <w:tcW w:w="1453" w:type="dxa"/>
            <w:tcBorders>
              <w:top w:val="nil"/>
              <w:left w:val="nil"/>
              <w:bottom w:val="single" w:sz="4" w:space="0" w:color="auto"/>
              <w:right w:val="single" w:sz="4" w:space="0" w:color="auto"/>
            </w:tcBorders>
            <w:shd w:val="clear" w:color="auto" w:fill="auto"/>
            <w:noWrap/>
            <w:vAlign w:val="center"/>
            <w:hideMark/>
          </w:tcPr>
          <w:p w14:paraId="4BD0A5E4" w14:textId="77777777" w:rsidR="00075D2B" w:rsidRPr="00075D2B" w:rsidRDefault="00075D2B" w:rsidP="00A82918">
            <w:pPr>
              <w:ind w:firstLine="0"/>
              <w:jc w:val="center"/>
              <w:rPr>
                <w:rFonts w:ascii="Calibri" w:eastAsia="Times New Roman" w:hAnsi="Calibri" w:cs="Times New Roman"/>
                <w:color w:val="000000"/>
                <w:sz w:val="22"/>
                <w:szCs w:val="22"/>
              </w:rPr>
            </w:pPr>
            <w:r w:rsidRPr="00075D2B">
              <w:rPr>
                <w:rFonts w:ascii="Calibri" w:eastAsia="Times New Roman" w:hAnsi="Calibri" w:cs="Times New Roman"/>
                <w:color w:val="000000"/>
                <w:sz w:val="22"/>
                <w:szCs w:val="22"/>
              </w:rPr>
              <w:t>27424</w:t>
            </w:r>
          </w:p>
        </w:tc>
        <w:tc>
          <w:tcPr>
            <w:tcW w:w="1300" w:type="dxa"/>
            <w:tcBorders>
              <w:top w:val="nil"/>
              <w:left w:val="nil"/>
              <w:bottom w:val="single" w:sz="4" w:space="0" w:color="auto"/>
              <w:right w:val="single" w:sz="4" w:space="0" w:color="auto"/>
            </w:tcBorders>
            <w:shd w:val="clear" w:color="auto" w:fill="auto"/>
            <w:noWrap/>
            <w:vAlign w:val="center"/>
            <w:hideMark/>
          </w:tcPr>
          <w:p w14:paraId="1E790508" w14:textId="77777777" w:rsidR="00075D2B" w:rsidRPr="00075D2B" w:rsidRDefault="00075D2B" w:rsidP="00A82918">
            <w:pPr>
              <w:ind w:firstLine="0"/>
              <w:jc w:val="center"/>
              <w:rPr>
                <w:rFonts w:ascii="Calibri" w:eastAsia="Times New Roman" w:hAnsi="Calibri" w:cs="Times New Roman"/>
                <w:color w:val="000000"/>
                <w:sz w:val="22"/>
                <w:szCs w:val="22"/>
              </w:rPr>
            </w:pPr>
            <w:r w:rsidRPr="00075D2B">
              <w:rPr>
                <w:rFonts w:ascii="Calibri" w:eastAsia="Times New Roman" w:hAnsi="Calibri" w:cs="Times New Roman"/>
                <w:color w:val="000000"/>
                <w:sz w:val="22"/>
                <w:szCs w:val="22"/>
              </w:rPr>
              <w:t>28799.94</w:t>
            </w:r>
          </w:p>
        </w:tc>
        <w:tc>
          <w:tcPr>
            <w:tcW w:w="1780" w:type="dxa"/>
            <w:tcBorders>
              <w:top w:val="nil"/>
              <w:left w:val="nil"/>
              <w:bottom w:val="single" w:sz="4" w:space="0" w:color="auto"/>
              <w:right w:val="single" w:sz="4" w:space="0" w:color="auto"/>
            </w:tcBorders>
            <w:shd w:val="clear" w:color="auto" w:fill="auto"/>
            <w:noWrap/>
            <w:vAlign w:val="center"/>
            <w:hideMark/>
          </w:tcPr>
          <w:p w14:paraId="23C2B848" w14:textId="77777777" w:rsidR="00075D2B" w:rsidRPr="00075D2B" w:rsidRDefault="00075D2B" w:rsidP="00A82918">
            <w:pPr>
              <w:ind w:firstLine="0"/>
              <w:jc w:val="center"/>
              <w:rPr>
                <w:rFonts w:ascii="Calibri" w:eastAsia="Times New Roman" w:hAnsi="Calibri" w:cs="Times New Roman"/>
                <w:color w:val="000000"/>
                <w:sz w:val="22"/>
                <w:szCs w:val="22"/>
              </w:rPr>
            </w:pPr>
            <w:r w:rsidRPr="00075D2B">
              <w:rPr>
                <w:rFonts w:ascii="Calibri" w:eastAsia="Times New Roman" w:hAnsi="Calibri" w:cs="Times New Roman"/>
                <w:color w:val="000000"/>
                <w:sz w:val="22"/>
                <w:szCs w:val="22"/>
              </w:rPr>
              <w:t>1249.28</w:t>
            </w:r>
          </w:p>
        </w:tc>
      </w:tr>
      <w:tr w:rsidR="00075D2B" w:rsidRPr="00075D2B" w14:paraId="4C327A1C" w14:textId="77777777" w:rsidTr="003B234A">
        <w:trPr>
          <w:trHeight w:val="300"/>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1284D983" w14:textId="77777777" w:rsidR="00075D2B" w:rsidRPr="00075D2B" w:rsidRDefault="00075D2B" w:rsidP="00A82918">
            <w:pPr>
              <w:ind w:firstLine="0"/>
              <w:jc w:val="center"/>
              <w:rPr>
                <w:rFonts w:ascii="Calibri" w:eastAsia="Times New Roman" w:hAnsi="Calibri" w:cs="Times New Roman"/>
                <w:color w:val="000000"/>
                <w:sz w:val="22"/>
                <w:szCs w:val="22"/>
              </w:rPr>
            </w:pPr>
            <w:r w:rsidRPr="00075D2B">
              <w:rPr>
                <w:rFonts w:ascii="Calibri" w:eastAsia="Times New Roman" w:hAnsi="Calibri" w:cs="Times New Roman"/>
                <w:color w:val="000000"/>
                <w:sz w:val="22"/>
                <w:szCs w:val="22"/>
              </w:rPr>
              <w:t>Nov</w:t>
            </w:r>
          </w:p>
        </w:tc>
        <w:tc>
          <w:tcPr>
            <w:tcW w:w="1454" w:type="dxa"/>
            <w:tcBorders>
              <w:top w:val="nil"/>
              <w:left w:val="nil"/>
              <w:bottom w:val="single" w:sz="4" w:space="0" w:color="auto"/>
              <w:right w:val="single" w:sz="4" w:space="0" w:color="auto"/>
            </w:tcBorders>
            <w:shd w:val="clear" w:color="auto" w:fill="auto"/>
            <w:noWrap/>
            <w:vAlign w:val="center"/>
            <w:hideMark/>
          </w:tcPr>
          <w:p w14:paraId="0D9922F4" w14:textId="77777777" w:rsidR="00075D2B" w:rsidRPr="00075D2B" w:rsidRDefault="00075D2B" w:rsidP="00A82918">
            <w:pPr>
              <w:ind w:firstLine="0"/>
              <w:jc w:val="center"/>
              <w:rPr>
                <w:rFonts w:ascii="Calibri" w:eastAsia="Times New Roman" w:hAnsi="Calibri" w:cs="Times New Roman"/>
                <w:color w:val="000000"/>
                <w:sz w:val="22"/>
                <w:szCs w:val="22"/>
              </w:rPr>
            </w:pPr>
            <w:r w:rsidRPr="00075D2B">
              <w:rPr>
                <w:rFonts w:ascii="Calibri" w:eastAsia="Times New Roman" w:hAnsi="Calibri" w:cs="Times New Roman"/>
                <w:color w:val="000000"/>
                <w:sz w:val="22"/>
                <w:szCs w:val="22"/>
              </w:rPr>
              <w:t>944.46</w:t>
            </w:r>
          </w:p>
        </w:tc>
        <w:tc>
          <w:tcPr>
            <w:tcW w:w="1453" w:type="dxa"/>
            <w:tcBorders>
              <w:top w:val="nil"/>
              <w:left w:val="nil"/>
              <w:bottom w:val="single" w:sz="4" w:space="0" w:color="auto"/>
              <w:right w:val="single" w:sz="4" w:space="0" w:color="auto"/>
            </w:tcBorders>
            <w:shd w:val="clear" w:color="auto" w:fill="auto"/>
            <w:noWrap/>
            <w:vAlign w:val="center"/>
            <w:hideMark/>
          </w:tcPr>
          <w:p w14:paraId="46DE9A80" w14:textId="77777777" w:rsidR="00075D2B" w:rsidRPr="00075D2B" w:rsidRDefault="00075D2B" w:rsidP="00A82918">
            <w:pPr>
              <w:ind w:firstLine="0"/>
              <w:jc w:val="center"/>
              <w:rPr>
                <w:rFonts w:ascii="Calibri" w:eastAsia="Times New Roman" w:hAnsi="Calibri" w:cs="Times New Roman"/>
                <w:color w:val="000000"/>
                <w:sz w:val="22"/>
                <w:szCs w:val="22"/>
              </w:rPr>
            </w:pPr>
            <w:r w:rsidRPr="00075D2B">
              <w:rPr>
                <w:rFonts w:ascii="Calibri" w:eastAsia="Times New Roman" w:hAnsi="Calibri" w:cs="Times New Roman"/>
                <w:color w:val="000000"/>
                <w:sz w:val="22"/>
                <w:szCs w:val="22"/>
              </w:rPr>
              <w:t>400</w:t>
            </w:r>
          </w:p>
        </w:tc>
        <w:tc>
          <w:tcPr>
            <w:tcW w:w="1453" w:type="dxa"/>
            <w:tcBorders>
              <w:top w:val="nil"/>
              <w:left w:val="nil"/>
              <w:bottom w:val="single" w:sz="4" w:space="0" w:color="auto"/>
              <w:right w:val="single" w:sz="4" w:space="0" w:color="auto"/>
            </w:tcBorders>
            <w:shd w:val="clear" w:color="auto" w:fill="auto"/>
            <w:noWrap/>
            <w:vAlign w:val="center"/>
            <w:hideMark/>
          </w:tcPr>
          <w:p w14:paraId="64DA04CF" w14:textId="77777777" w:rsidR="00075D2B" w:rsidRPr="00075D2B" w:rsidRDefault="00075D2B" w:rsidP="00A82918">
            <w:pPr>
              <w:ind w:firstLine="0"/>
              <w:jc w:val="center"/>
              <w:rPr>
                <w:rFonts w:ascii="Calibri" w:eastAsia="Times New Roman" w:hAnsi="Calibri" w:cs="Times New Roman"/>
                <w:color w:val="000000"/>
                <w:sz w:val="22"/>
                <w:szCs w:val="22"/>
              </w:rPr>
            </w:pPr>
            <w:r w:rsidRPr="00075D2B">
              <w:rPr>
                <w:rFonts w:ascii="Calibri" w:eastAsia="Times New Roman" w:hAnsi="Calibri" w:cs="Times New Roman"/>
                <w:color w:val="000000"/>
                <w:sz w:val="22"/>
                <w:szCs w:val="22"/>
              </w:rPr>
              <w:t>8987</w:t>
            </w:r>
          </w:p>
        </w:tc>
        <w:tc>
          <w:tcPr>
            <w:tcW w:w="1300" w:type="dxa"/>
            <w:tcBorders>
              <w:top w:val="nil"/>
              <w:left w:val="nil"/>
              <w:bottom w:val="single" w:sz="4" w:space="0" w:color="auto"/>
              <w:right w:val="single" w:sz="4" w:space="0" w:color="auto"/>
            </w:tcBorders>
            <w:shd w:val="clear" w:color="auto" w:fill="auto"/>
            <w:noWrap/>
            <w:vAlign w:val="center"/>
            <w:hideMark/>
          </w:tcPr>
          <w:p w14:paraId="1AF7633A" w14:textId="77777777" w:rsidR="00075D2B" w:rsidRPr="00075D2B" w:rsidRDefault="00075D2B" w:rsidP="00A82918">
            <w:pPr>
              <w:ind w:firstLine="0"/>
              <w:jc w:val="center"/>
              <w:rPr>
                <w:rFonts w:ascii="Calibri" w:eastAsia="Times New Roman" w:hAnsi="Calibri" w:cs="Times New Roman"/>
                <w:color w:val="000000"/>
                <w:sz w:val="22"/>
                <w:szCs w:val="22"/>
              </w:rPr>
            </w:pPr>
            <w:r w:rsidRPr="00075D2B">
              <w:rPr>
                <w:rFonts w:ascii="Calibri" w:eastAsia="Times New Roman" w:hAnsi="Calibri" w:cs="Times New Roman"/>
                <w:color w:val="000000"/>
                <w:sz w:val="22"/>
                <w:szCs w:val="22"/>
              </w:rPr>
              <w:t>10331.46</w:t>
            </w:r>
          </w:p>
        </w:tc>
        <w:tc>
          <w:tcPr>
            <w:tcW w:w="1780" w:type="dxa"/>
            <w:tcBorders>
              <w:top w:val="nil"/>
              <w:left w:val="nil"/>
              <w:bottom w:val="single" w:sz="4" w:space="0" w:color="auto"/>
              <w:right w:val="single" w:sz="4" w:space="0" w:color="auto"/>
            </w:tcBorders>
            <w:shd w:val="clear" w:color="auto" w:fill="auto"/>
            <w:noWrap/>
            <w:vAlign w:val="center"/>
            <w:hideMark/>
          </w:tcPr>
          <w:p w14:paraId="1FA65C5F" w14:textId="77777777" w:rsidR="00075D2B" w:rsidRPr="00075D2B" w:rsidRDefault="00075D2B" w:rsidP="00A82918">
            <w:pPr>
              <w:ind w:firstLine="0"/>
              <w:jc w:val="center"/>
              <w:rPr>
                <w:rFonts w:ascii="Calibri" w:eastAsia="Times New Roman" w:hAnsi="Calibri" w:cs="Times New Roman"/>
                <w:color w:val="000000"/>
                <w:sz w:val="22"/>
                <w:szCs w:val="22"/>
              </w:rPr>
            </w:pPr>
            <w:r w:rsidRPr="00075D2B">
              <w:rPr>
                <w:rFonts w:ascii="Calibri" w:eastAsia="Times New Roman" w:hAnsi="Calibri" w:cs="Times New Roman"/>
                <w:color w:val="000000"/>
                <w:sz w:val="22"/>
                <w:szCs w:val="22"/>
              </w:rPr>
              <w:t>1494.15</w:t>
            </w:r>
          </w:p>
        </w:tc>
      </w:tr>
      <w:tr w:rsidR="00075D2B" w:rsidRPr="00075D2B" w14:paraId="06925740" w14:textId="77777777" w:rsidTr="003B234A">
        <w:trPr>
          <w:trHeight w:val="300"/>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47835698" w14:textId="77777777" w:rsidR="00075D2B" w:rsidRPr="00075D2B" w:rsidRDefault="00075D2B" w:rsidP="00A82918">
            <w:pPr>
              <w:ind w:firstLine="0"/>
              <w:jc w:val="center"/>
              <w:rPr>
                <w:rFonts w:ascii="Calibri" w:eastAsia="Times New Roman" w:hAnsi="Calibri" w:cs="Times New Roman"/>
                <w:color w:val="000000"/>
                <w:sz w:val="22"/>
                <w:szCs w:val="22"/>
              </w:rPr>
            </w:pPr>
            <w:r w:rsidRPr="00075D2B">
              <w:rPr>
                <w:rFonts w:ascii="Calibri" w:eastAsia="Times New Roman" w:hAnsi="Calibri" w:cs="Times New Roman"/>
                <w:color w:val="000000"/>
                <w:sz w:val="22"/>
                <w:szCs w:val="22"/>
              </w:rPr>
              <w:t>Dec</w:t>
            </w:r>
          </w:p>
        </w:tc>
        <w:tc>
          <w:tcPr>
            <w:tcW w:w="1454" w:type="dxa"/>
            <w:tcBorders>
              <w:top w:val="nil"/>
              <w:left w:val="nil"/>
              <w:bottom w:val="single" w:sz="4" w:space="0" w:color="auto"/>
              <w:right w:val="single" w:sz="4" w:space="0" w:color="auto"/>
            </w:tcBorders>
            <w:shd w:val="clear" w:color="auto" w:fill="auto"/>
            <w:noWrap/>
            <w:vAlign w:val="center"/>
            <w:hideMark/>
          </w:tcPr>
          <w:p w14:paraId="149DD791" w14:textId="36898ED1" w:rsidR="00075D2B" w:rsidRPr="00075D2B" w:rsidRDefault="00075D2B" w:rsidP="00A82918">
            <w:pPr>
              <w:ind w:firstLine="0"/>
              <w:jc w:val="center"/>
              <w:rPr>
                <w:rFonts w:ascii="Calibri" w:eastAsia="Times New Roman" w:hAnsi="Calibri" w:cs="Times New Roman"/>
                <w:color w:val="000000"/>
                <w:sz w:val="22"/>
                <w:szCs w:val="22"/>
              </w:rPr>
            </w:pPr>
          </w:p>
        </w:tc>
        <w:tc>
          <w:tcPr>
            <w:tcW w:w="1453" w:type="dxa"/>
            <w:tcBorders>
              <w:top w:val="nil"/>
              <w:left w:val="nil"/>
              <w:bottom w:val="single" w:sz="4" w:space="0" w:color="auto"/>
              <w:right w:val="single" w:sz="4" w:space="0" w:color="auto"/>
            </w:tcBorders>
            <w:shd w:val="clear" w:color="auto" w:fill="auto"/>
            <w:noWrap/>
            <w:vAlign w:val="center"/>
            <w:hideMark/>
          </w:tcPr>
          <w:p w14:paraId="0663A10F" w14:textId="5638BE78" w:rsidR="00075D2B" w:rsidRPr="00075D2B" w:rsidRDefault="00075D2B" w:rsidP="00A82918">
            <w:pPr>
              <w:ind w:firstLine="0"/>
              <w:jc w:val="center"/>
              <w:rPr>
                <w:rFonts w:ascii="Calibri" w:eastAsia="Times New Roman" w:hAnsi="Calibri" w:cs="Times New Roman"/>
                <w:color w:val="000000"/>
                <w:sz w:val="22"/>
                <w:szCs w:val="22"/>
              </w:rPr>
            </w:pPr>
          </w:p>
        </w:tc>
        <w:tc>
          <w:tcPr>
            <w:tcW w:w="1453" w:type="dxa"/>
            <w:tcBorders>
              <w:top w:val="nil"/>
              <w:left w:val="nil"/>
              <w:bottom w:val="single" w:sz="4" w:space="0" w:color="auto"/>
              <w:right w:val="single" w:sz="4" w:space="0" w:color="auto"/>
            </w:tcBorders>
            <w:shd w:val="clear" w:color="auto" w:fill="auto"/>
            <w:noWrap/>
            <w:vAlign w:val="center"/>
            <w:hideMark/>
          </w:tcPr>
          <w:p w14:paraId="37266596" w14:textId="77777777" w:rsidR="00075D2B" w:rsidRPr="00075D2B" w:rsidRDefault="00075D2B" w:rsidP="00A82918">
            <w:pPr>
              <w:ind w:firstLine="0"/>
              <w:jc w:val="center"/>
              <w:rPr>
                <w:rFonts w:ascii="Calibri" w:eastAsia="Times New Roman" w:hAnsi="Calibri" w:cs="Times New Roman"/>
                <w:color w:val="000000"/>
                <w:sz w:val="22"/>
                <w:szCs w:val="22"/>
              </w:rPr>
            </w:pPr>
            <w:r w:rsidRPr="00075D2B">
              <w:rPr>
                <w:rFonts w:ascii="Calibri" w:eastAsia="Times New Roman" w:hAnsi="Calibri" w:cs="Times New Roman"/>
                <w:color w:val="000000"/>
                <w:sz w:val="22"/>
                <w:szCs w:val="22"/>
              </w:rPr>
              <w:t>1997</w:t>
            </w:r>
          </w:p>
        </w:tc>
        <w:tc>
          <w:tcPr>
            <w:tcW w:w="1300" w:type="dxa"/>
            <w:tcBorders>
              <w:top w:val="nil"/>
              <w:left w:val="nil"/>
              <w:bottom w:val="single" w:sz="4" w:space="0" w:color="auto"/>
              <w:right w:val="single" w:sz="4" w:space="0" w:color="auto"/>
            </w:tcBorders>
            <w:shd w:val="clear" w:color="auto" w:fill="auto"/>
            <w:noWrap/>
            <w:vAlign w:val="center"/>
            <w:hideMark/>
          </w:tcPr>
          <w:p w14:paraId="5713FA9E" w14:textId="77777777" w:rsidR="00075D2B" w:rsidRPr="00075D2B" w:rsidRDefault="00075D2B" w:rsidP="00A82918">
            <w:pPr>
              <w:ind w:firstLine="0"/>
              <w:jc w:val="center"/>
              <w:rPr>
                <w:rFonts w:ascii="Calibri" w:eastAsia="Times New Roman" w:hAnsi="Calibri" w:cs="Times New Roman"/>
                <w:color w:val="000000"/>
                <w:sz w:val="22"/>
                <w:szCs w:val="22"/>
              </w:rPr>
            </w:pPr>
            <w:r w:rsidRPr="00075D2B">
              <w:rPr>
                <w:rFonts w:ascii="Calibri" w:eastAsia="Times New Roman" w:hAnsi="Calibri" w:cs="Times New Roman"/>
                <w:color w:val="000000"/>
                <w:sz w:val="22"/>
                <w:szCs w:val="22"/>
              </w:rPr>
              <w:t>1997</w:t>
            </w:r>
          </w:p>
        </w:tc>
        <w:tc>
          <w:tcPr>
            <w:tcW w:w="1780" w:type="dxa"/>
            <w:tcBorders>
              <w:top w:val="nil"/>
              <w:left w:val="nil"/>
              <w:bottom w:val="single" w:sz="4" w:space="0" w:color="auto"/>
              <w:right w:val="single" w:sz="4" w:space="0" w:color="auto"/>
            </w:tcBorders>
            <w:shd w:val="clear" w:color="auto" w:fill="auto"/>
            <w:noWrap/>
            <w:vAlign w:val="center"/>
            <w:hideMark/>
          </w:tcPr>
          <w:p w14:paraId="3482520C" w14:textId="77777777" w:rsidR="00075D2B" w:rsidRPr="00075D2B" w:rsidRDefault="00075D2B" w:rsidP="00A82918">
            <w:pPr>
              <w:keepNext/>
              <w:ind w:firstLine="0"/>
              <w:jc w:val="center"/>
              <w:rPr>
                <w:rFonts w:ascii="Calibri" w:eastAsia="Times New Roman" w:hAnsi="Calibri" w:cs="Times New Roman"/>
                <w:color w:val="000000"/>
                <w:sz w:val="22"/>
                <w:szCs w:val="22"/>
              </w:rPr>
            </w:pPr>
            <w:r w:rsidRPr="00075D2B">
              <w:rPr>
                <w:rFonts w:ascii="Calibri" w:eastAsia="Times New Roman" w:hAnsi="Calibri" w:cs="Times New Roman"/>
                <w:color w:val="000000"/>
                <w:sz w:val="22"/>
                <w:szCs w:val="22"/>
              </w:rPr>
              <w:t>1561.80</w:t>
            </w:r>
          </w:p>
        </w:tc>
      </w:tr>
    </w:tbl>
    <w:p w14:paraId="2042879B" w14:textId="11C3464F" w:rsidR="00A82918" w:rsidRDefault="00A82918" w:rsidP="00A82918">
      <w:pPr>
        <w:pStyle w:val="Caption"/>
        <w:jc w:val="center"/>
      </w:pPr>
      <w:r>
        <w:t xml:space="preserve">Table </w:t>
      </w:r>
      <w:r>
        <w:fldChar w:fldCharType="begin"/>
      </w:r>
      <w:r>
        <w:instrText xml:space="preserve"> SEQ Table \* ARABIC </w:instrText>
      </w:r>
      <w:r>
        <w:fldChar w:fldCharType="separate"/>
      </w:r>
      <w:r>
        <w:rPr>
          <w:noProof/>
        </w:rPr>
        <w:t>2</w:t>
      </w:r>
      <w:r>
        <w:fldChar w:fldCharType="end"/>
      </w:r>
      <w:r>
        <w:t>. Water Needs of the BRMBR and Historical Bear River Discharges</w:t>
      </w:r>
    </w:p>
    <w:p w14:paraId="50565B25" w14:textId="12071A02" w:rsidR="00737134" w:rsidRPr="002A06E7" w:rsidRDefault="00075D2B" w:rsidP="00075D2B">
      <w:pPr>
        <w:ind w:firstLine="0"/>
      </w:pPr>
      <w:r w:rsidRPr="00712129">
        <w:rPr>
          <w:sz w:val="20"/>
          <w:szCs w:val="20"/>
        </w:rPr>
        <w:t>Note: Data gathered from the Utah Division of Water Rights (2009) online database. Water right numbers for the BRMBR were obtained from Downard, 2010</w:t>
      </w:r>
      <w:r w:rsidR="003B234A">
        <w:rPr>
          <w:sz w:val="20"/>
          <w:szCs w:val="20"/>
        </w:rPr>
        <w:t>.</w:t>
      </w:r>
    </w:p>
    <w:sectPr w:rsidR="00737134" w:rsidRPr="002A06E7" w:rsidSect="00820B4D">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F8DF0B9" w14:textId="77777777" w:rsidR="000C2C34" w:rsidRDefault="000C2C34" w:rsidP="007F4AEE">
      <w:r>
        <w:separator/>
      </w:r>
    </w:p>
  </w:endnote>
  <w:endnote w:type="continuationSeparator" w:id="0">
    <w:p w14:paraId="08FB7D33" w14:textId="77777777" w:rsidR="000C2C34" w:rsidRDefault="000C2C34" w:rsidP="007F4AE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Lucida Grande">
    <w:altName w:val="Arial"/>
    <w:charset w:val="00"/>
    <w:family w:val="auto"/>
    <w:pitch w:val="variable"/>
    <w:sig w:usb0="E1000AEF" w:usb1="5000A1FF" w:usb2="00000000" w:usb3="00000000" w:csb0="000001B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E44C4A8" w14:textId="77777777" w:rsidR="00C04312" w:rsidRDefault="00C04312">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22F87B2" w14:textId="77777777" w:rsidR="00C04312" w:rsidRDefault="00C04312">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2FDC04B" w14:textId="77777777" w:rsidR="00C04312" w:rsidRDefault="00C04312">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C698F2B" w14:textId="77777777" w:rsidR="000C2C34" w:rsidRDefault="000C2C34" w:rsidP="007F4AEE">
      <w:r>
        <w:separator/>
      </w:r>
    </w:p>
  </w:footnote>
  <w:footnote w:type="continuationSeparator" w:id="0">
    <w:p w14:paraId="1EFE8C70" w14:textId="77777777" w:rsidR="000C2C34" w:rsidRDefault="000C2C34" w:rsidP="007F4AEE">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0237F29" w14:textId="77777777" w:rsidR="00C04312" w:rsidRDefault="00C04312">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C0D3B0F" w14:textId="77777777" w:rsidR="00C04312" w:rsidRDefault="00C04312">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42F84FB" w14:textId="77777777" w:rsidR="00C04312" w:rsidRDefault="00C04312">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A35C647" w14:textId="3919719B" w:rsidR="00C04312" w:rsidRDefault="00820B4D" w:rsidP="007F4AEE">
    <w:pPr>
      <w:rPr>
        <w:sz w:val="20"/>
        <w:szCs w:val="20"/>
      </w:rPr>
    </w:pPr>
    <w:r>
      <w:rPr>
        <w:noProof/>
      </w:rPr>
      <mc:AlternateContent>
        <mc:Choice Requires="wps">
          <w:drawing>
            <wp:anchor distT="0" distB="0" distL="114300" distR="114300" simplePos="0" relativeHeight="251657728" behindDoc="1" locked="0" layoutInCell="1" allowOverlap="1" wp14:anchorId="5D0079F2" wp14:editId="48BDEC27">
              <wp:simplePos x="0" y="0"/>
              <wp:positionH relativeFrom="page">
                <wp:posOffset>6635750</wp:posOffset>
              </wp:positionH>
              <wp:positionV relativeFrom="page">
                <wp:posOffset>457835</wp:posOffset>
              </wp:positionV>
              <wp:extent cx="236220" cy="165735"/>
              <wp:effectExtent l="0" t="635" r="0" b="0"/>
              <wp:wrapNone/>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22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ACB4A4" w14:textId="77777777" w:rsidR="00C04312" w:rsidRDefault="00C04312" w:rsidP="007F4AEE">
                          <w:pPr>
                            <w:rPr>
                              <w:rFonts w:eastAsia="Times New Roman" w:cs="Times New Roman"/>
                            </w:rPr>
                          </w:pPr>
                          <w:r>
                            <w:t>100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D0079F2" id="_x0000_t202" coordsize="21600,21600" o:spt="202" path="m,l,21600r21600,l21600,xe">
              <v:stroke joinstyle="miter"/>
              <v:path gradientshapeok="t" o:connecttype="rect"/>
            </v:shapetype>
            <v:shape id="Text Box 1" o:spid="_x0000_s1026" type="#_x0000_t202" style="position:absolute;left:0;text-align:left;margin-left:522.5pt;margin-top:36.05pt;width:18.6pt;height:13.05pt;z-index:-251658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" filled="f" stroked="f">
              <v:textbox inset="0,0,0,0">
                <w:txbxContent>
                  <w:p w14:paraId="6DACB4A4" w14:textId="77777777" w:rsidR="00C04312" w:rsidRDefault="00C04312" w:rsidP="007F4AEE">
                    <w:pPr>
                      <w:rPr>
                        <w:rFonts w:eastAsia="Times New Roman" w:cs="Times New Roman"/>
                      </w:rPr>
                    </w:pPr>
                    <w:r>
                      <w:t>100</w:t>
                    </w:r>
                  </w:p>
                </w:txbxContent>
              </v:textbox>
              <w10:wrap anchorx="page" anchory="page"/>
            </v:shape>
          </w:pict>
        </mc:Fallback>
      </mc:AlternateConten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4146FF8" w14:textId="04898F41" w:rsidR="00C04312" w:rsidRPr="00DE7392" w:rsidRDefault="00C04312" w:rsidP="00DE7392">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9D849E9"/>
    <w:multiLevelType w:val="hybridMultilevel"/>
    <w:tmpl w:val="70F6273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9EF2CEC"/>
    <w:multiLevelType w:val="hybridMultilevel"/>
    <w:tmpl w:val="48567D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4AA48B6"/>
    <w:multiLevelType w:val="hybridMultilevel"/>
    <w:tmpl w:val="6EDEA6A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2BEB1D9D"/>
    <w:multiLevelType w:val="hybridMultilevel"/>
    <w:tmpl w:val="0DF6DAA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14D1F06"/>
    <w:multiLevelType w:val="hybridMultilevel"/>
    <w:tmpl w:val="E27EB7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AAD4EE5"/>
    <w:multiLevelType w:val="multilevel"/>
    <w:tmpl w:val="A36279E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 w15:restartNumberingAfterBreak="0">
    <w:nsid w:val="3BFF6A1E"/>
    <w:multiLevelType w:val="multilevel"/>
    <w:tmpl w:val="5F9C6712"/>
    <w:lvl w:ilvl="0">
      <w:start w:val="1"/>
      <w:numFmt w:val="decimal"/>
      <w:lvlText w:val="%1"/>
      <w:lvlJc w:val="left"/>
      <w:pPr>
        <w:ind w:left="432" w:hanging="432"/>
      </w:pPr>
      <w:rPr>
        <w:rFonts w:hint="default"/>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7" w15:restartNumberingAfterBreak="0">
    <w:nsid w:val="448978CC"/>
    <w:multiLevelType w:val="hybridMultilevel"/>
    <w:tmpl w:val="DC625C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E2E4A82"/>
    <w:multiLevelType w:val="multilevel"/>
    <w:tmpl w:val="31AAA5A2"/>
    <w:lvl w:ilvl="0">
      <w:start w:val="1"/>
      <w:numFmt w:val="decimal"/>
      <w:lvlText w:val="%1"/>
      <w:lvlJc w:val="left"/>
      <w:pPr>
        <w:ind w:left="432" w:hanging="432"/>
      </w:pPr>
      <w:rPr>
        <w:color w:val="auto"/>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9" w15:restartNumberingAfterBreak="0">
    <w:nsid w:val="62186FB5"/>
    <w:multiLevelType w:val="hybridMultilevel"/>
    <w:tmpl w:val="8182DA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3CA7F9F"/>
    <w:multiLevelType w:val="hybridMultilevel"/>
    <w:tmpl w:val="801A0C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40659DB"/>
    <w:multiLevelType w:val="hybridMultilevel"/>
    <w:tmpl w:val="CE367F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7664DE9"/>
    <w:multiLevelType w:val="multilevel"/>
    <w:tmpl w:val="2EC211AA"/>
    <w:lvl w:ilvl="0">
      <w:start w:val="1"/>
      <w:numFmt w:val="decimal"/>
      <w:pStyle w:val="Heading1"/>
      <w:lvlText w:val="%1"/>
      <w:lvlJc w:val="left"/>
      <w:pPr>
        <w:ind w:left="432" w:hanging="432"/>
      </w:pPr>
      <w:rPr>
        <w:color w:val="auto"/>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3" w15:restartNumberingAfterBreak="0">
    <w:nsid w:val="78B91187"/>
    <w:multiLevelType w:val="hybridMultilevel"/>
    <w:tmpl w:val="450EA5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BC5153B"/>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abstractNumId w:val="2"/>
  </w:num>
  <w:num w:numId="2">
    <w:abstractNumId w:val="10"/>
  </w:num>
  <w:num w:numId="3">
    <w:abstractNumId w:val="0"/>
  </w:num>
  <w:num w:numId="4">
    <w:abstractNumId w:val="1"/>
  </w:num>
  <w:num w:numId="5">
    <w:abstractNumId w:val="6"/>
  </w:num>
  <w:num w:numId="6">
    <w:abstractNumId w:val="5"/>
  </w:num>
  <w:num w:numId="7">
    <w:abstractNumId w:val="12"/>
  </w:num>
  <w:num w:numId="8">
    <w:abstractNumId w:val="13"/>
  </w:num>
  <w:num w:numId="9">
    <w:abstractNumId w:val="7"/>
  </w:num>
  <w:num w:numId="10">
    <w:abstractNumId w:val="4"/>
  </w:num>
  <w:num w:numId="11">
    <w:abstractNumId w:val="3"/>
  </w:num>
  <w:num w:numId="12">
    <w:abstractNumId w:val="11"/>
  </w:num>
  <w:num w:numId="13">
    <w:abstractNumId w:val="9"/>
  </w:num>
  <w:num w:numId="14">
    <w:abstractNumId w:val="8"/>
  </w:num>
  <w:num w:numId="15">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D1551"/>
    <w:rsid w:val="000103ED"/>
    <w:rsid w:val="00014673"/>
    <w:rsid w:val="000247F6"/>
    <w:rsid w:val="0005509E"/>
    <w:rsid w:val="000661C4"/>
    <w:rsid w:val="000740FB"/>
    <w:rsid w:val="00075D2B"/>
    <w:rsid w:val="000813CF"/>
    <w:rsid w:val="000B2CD4"/>
    <w:rsid w:val="000C2C34"/>
    <w:rsid w:val="000C4A9D"/>
    <w:rsid w:val="000D6B1F"/>
    <w:rsid w:val="000F6BD6"/>
    <w:rsid w:val="00104815"/>
    <w:rsid w:val="001178A7"/>
    <w:rsid w:val="0015125C"/>
    <w:rsid w:val="00156073"/>
    <w:rsid w:val="001815AB"/>
    <w:rsid w:val="00193E81"/>
    <w:rsid w:val="001B4CA1"/>
    <w:rsid w:val="001D69DC"/>
    <w:rsid w:val="001E363B"/>
    <w:rsid w:val="001E5A5F"/>
    <w:rsid w:val="001E5E1A"/>
    <w:rsid w:val="001F1105"/>
    <w:rsid w:val="00201B40"/>
    <w:rsid w:val="00205695"/>
    <w:rsid w:val="00212F26"/>
    <w:rsid w:val="00225CFB"/>
    <w:rsid w:val="002267F2"/>
    <w:rsid w:val="00230B61"/>
    <w:rsid w:val="00246E7A"/>
    <w:rsid w:val="00252639"/>
    <w:rsid w:val="002558CA"/>
    <w:rsid w:val="0027023F"/>
    <w:rsid w:val="002711FC"/>
    <w:rsid w:val="00277A9B"/>
    <w:rsid w:val="00282D97"/>
    <w:rsid w:val="002873BC"/>
    <w:rsid w:val="00292665"/>
    <w:rsid w:val="0029407C"/>
    <w:rsid w:val="002A06E7"/>
    <w:rsid w:val="002C11CE"/>
    <w:rsid w:val="002C5A59"/>
    <w:rsid w:val="002C6C81"/>
    <w:rsid w:val="002D1551"/>
    <w:rsid w:val="002D414B"/>
    <w:rsid w:val="002D4E99"/>
    <w:rsid w:val="002E2FE0"/>
    <w:rsid w:val="002E35F3"/>
    <w:rsid w:val="00306606"/>
    <w:rsid w:val="00341793"/>
    <w:rsid w:val="0035256E"/>
    <w:rsid w:val="00367901"/>
    <w:rsid w:val="00371B6C"/>
    <w:rsid w:val="0038010E"/>
    <w:rsid w:val="003865BF"/>
    <w:rsid w:val="00391FE7"/>
    <w:rsid w:val="00394249"/>
    <w:rsid w:val="003B234A"/>
    <w:rsid w:val="003C16E5"/>
    <w:rsid w:val="003D327A"/>
    <w:rsid w:val="003F4463"/>
    <w:rsid w:val="00414828"/>
    <w:rsid w:val="0041499F"/>
    <w:rsid w:val="0043145E"/>
    <w:rsid w:val="00431B8F"/>
    <w:rsid w:val="00431CFE"/>
    <w:rsid w:val="004454C6"/>
    <w:rsid w:val="00445A8B"/>
    <w:rsid w:val="0046524D"/>
    <w:rsid w:val="00495307"/>
    <w:rsid w:val="004A45B6"/>
    <w:rsid w:val="004B1166"/>
    <w:rsid w:val="004B76B9"/>
    <w:rsid w:val="004C580B"/>
    <w:rsid w:val="004F255D"/>
    <w:rsid w:val="005164E1"/>
    <w:rsid w:val="00526348"/>
    <w:rsid w:val="00564516"/>
    <w:rsid w:val="0058439D"/>
    <w:rsid w:val="00587D95"/>
    <w:rsid w:val="005B7008"/>
    <w:rsid w:val="005C1571"/>
    <w:rsid w:val="005E4F71"/>
    <w:rsid w:val="005E5892"/>
    <w:rsid w:val="005E5905"/>
    <w:rsid w:val="00600C08"/>
    <w:rsid w:val="006113E1"/>
    <w:rsid w:val="00642A7A"/>
    <w:rsid w:val="006470A7"/>
    <w:rsid w:val="00656F62"/>
    <w:rsid w:val="00661FB2"/>
    <w:rsid w:val="00696A49"/>
    <w:rsid w:val="006A5114"/>
    <w:rsid w:val="006A72BC"/>
    <w:rsid w:val="006C4BEF"/>
    <w:rsid w:val="006C5BA1"/>
    <w:rsid w:val="006C7198"/>
    <w:rsid w:val="006D1249"/>
    <w:rsid w:val="006D3977"/>
    <w:rsid w:val="006E5D5F"/>
    <w:rsid w:val="006F550D"/>
    <w:rsid w:val="006F61D3"/>
    <w:rsid w:val="00707727"/>
    <w:rsid w:val="00712129"/>
    <w:rsid w:val="007151BF"/>
    <w:rsid w:val="00716674"/>
    <w:rsid w:val="00720DB5"/>
    <w:rsid w:val="00730A92"/>
    <w:rsid w:val="00737134"/>
    <w:rsid w:val="007442FC"/>
    <w:rsid w:val="0077485A"/>
    <w:rsid w:val="00790E9B"/>
    <w:rsid w:val="00795132"/>
    <w:rsid w:val="00796097"/>
    <w:rsid w:val="007A136B"/>
    <w:rsid w:val="007B1EC4"/>
    <w:rsid w:val="007D590B"/>
    <w:rsid w:val="007F4AEE"/>
    <w:rsid w:val="00800F15"/>
    <w:rsid w:val="008038E7"/>
    <w:rsid w:val="00804729"/>
    <w:rsid w:val="00820546"/>
    <w:rsid w:val="00820B4D"/>
    <w:rsid w:val="008274B1"/>
    <w:rsid w:val="008346E4"/>
    <w:rsid w:val="0083552F"/>
    <w:rsid w:val="00835632"/>
    <w:rsid w:val="00835788"/>
    <w:rsid w:val="008611A1"/>
    <w:rsid w:val="008825FF"/>
    <w:rsid w:val="00882DF3"/>
    <w:rsid w:val="00885E85"/>
    <w:rsid w:val="00886B6B"/>
    <w:rsid w:val="00891DF9"/>
    <w:rsid w:val="00893C59"/>
    <w:rsid w:val="008B1E91"/>
    <w:rsid w:val="008B39EC"/>
    <w:rsid w:val="008C1D72"/>
    <w:rsid w:val="008D39C3"/>
    <w:rsid w:val="008D4368"/>
    <w:rsid w:val="008E7CE3"/>
    <w:rsid w:val="00902A16"/>
    <w:rsid w:val="00904AE3"/>
    <w:rsid w:val="00906F34"/>
    <w:rsid w:val="009478CD"/>
    <w:rsid w:val="0095247C"/>
    <w:rsid w:val="00972609"/>
    <w:rsid w:val="00972672"/>
    <w:rsid w:val="00976540"/>
    <w:rsid w:val="00980A57"/>
    <w:rsid w:val="00980A8A"/>
    <w:rsid w:val="009823DD"/>
    <w:rsid w:val="00986216"/>
    <w:rsid w:val="009B3DBA"/>
    <w:rsid w:val="009C3EAE"/>
    <w:rsid w:val="009E5825"/>
    <w:rsid w:val="009E65D3"/>
    <w:rsid w:val="009F22EF"/>
    <w:rsid w:val="00A168E4"/>
    <w:rsid w:val="00A255D9"/>
    <w:rsid w:val="00A305FD"/>
    <w:rsid w:val="00A475DB"/>
    <w:rsid w:val="00A61322"/>
    <w:rsid w:val="00A71634"/>
    <w:rsid w:val="00A75517"/>
    <w:rsid w:val="00A76FDA"/>
    <w:rsid w:val="00A778D8"/>
    <w:rsid w:val="00A82918"/>
    <w:rsid w:val="00A944EA"/>
    <w:rsid w:val="00A9513D"/>
    <w:rsid w:val="00A97ED1"/>
    <w:rsid w:val="00AF514F"/>
    <w:rsid w:val="00B2337E"/>
    <w:rsid w:val="00B37465"/>
    <w:rsid w:val="00B503EA"/>
    <w:rsid w:val="00B52056"/>
    <w:rsid w:val="00B561E8"/>
    <w:rsid w:val="00B7070D"/>
    <w:rsid w:val="00B93AB7"/>
    <w:rsid w:val="00B9559B"/>
    <w:rsid w:val="00BA1499"/>
    <w:rsid w:val="00BA7E44"/>
    <w:rsid w:val="00BC46B2"/>
    <w:rsid w:val="00BC6703"/>
    <w:rsid w:val="00BD2934"/>
    <w:rsid w:val="00BD4E29"/>
    <w:rsid w:val="00BD6688"/>
    <w:rsid w:val="00BD6898"/>
    <w:rsid w:val="00BE4EB9"/>
    <w:rsid w:val="00C04312"/>
    <w:rsid w:val="00C25ABA"/>
    <w:rsid w:val="00C33FF7"/>
    <w:rsid w:val="00C352AB"/>
    <w:rsid w:val="00C95F22"/>
    <w:rsid w:val="00CA05D2"/>
    <w:rsid w:val="00CA3183"/>
    <w:rsid w:val="00CE15CA"/>
    <w:rsid w:val="00CE73B6"/>
    <w:rsid w:val="00CE7D6A"/>
    <w:rsid w:val="00CF488F"/>
    <w:rsid w:val="00D0467F"/>
    <w:rsid w:val="00D11581"/>
    <w:rsid w:val="00D268D4"/>
    <w:rsid w:val="00D305AC"/>
    <w:rsid w:val="00D47558"/>
    <w:rsid w:val="00D5386D"/>
    <w:rsid w:val="00D54BD9"/>
    <w:rsid w:val="00D577FA"/>
    <w:rsid w:val="00D715D9"/>
    <w:rsid w:val="00DA03FB"/>
    <w:rsid w:val="00DB39D1"/>
    <w:rsid w:val="00DB6507"/>
    <w:rsid w:val="00DD4367"/>
    <w:rsid w:val="00DE7392"/>
    <w:rsid w:val="00DF50BD"/>
    <w:rsid w:val="00E21570"/>
    <w:rsid w:val="00E23F5E"/>
    <w:rsid w:val="00E24A23"/>
    <w:rsid w:val="00E24B4D"/>
    <w:rsid w:val="00E268A8"/>
    <w:rsid w:val="00E44934"/>
    <w:rsid w:val="00E72A70"/>
    <w:rsid w:val="00E95F12"/>
    <w:rsid w:val="00EA7814"/>
    <w:rsid w:val="00EB13B8"/>
    <w:rsid w:val="00EB4D65"/>
    <w:rsid w:val="00ED1B0F"/>
    <w:rsid w:val="00EE5730"/>
    <w:rsid w:val="00EF2305"/>
    <w:rsid w:val="00F015A9"/>
    <w:rsid w:val="00F06B4B"/>
    <w:rsid w:val="00F20E28"/>
    <w:rsid w:val="00F271AA"/>
    <w:rsid w:val="00F316F5"/>
    <w:rsid w:val="00F342AC"/>
    <w:rsid w:val="00F62123"/>
    <w:rsid w:val="00F633F8"/>
    <w:rsid w:val="00F6697E"/>
    <w:rsid w:val="00F7241F"/>
    <w:rsid w:val="00F80D6A"/>
    <w:rsid w:val="00F85F6A"/>
    <w:rsid w:val="00F91FBE"/>
    <w:rsid w:val="00F945F3"/>
    <w:rsid w:val="00FA6574"/>
    <w:rsid w:val="00FB7F30"/>
    <w:rsid w:val="00FC0159"/>
    <w:rsid w:val="00FC0744"/>
    <w:rsid w:val="00FC341B"/>
    <w:rsid w:val="00FE0101"/>
    <w:rsid w:val="00FE69D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671658A0"/>
  <w15:docId w15:val="{05CDD424-F5FE-4650-AAC6-A685F62384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F4AEE"/>
    <w:pPr>
      <w:ind w:firstLine="720"/>
    </w:pPr>
    <w:rPr>
      <w:rFonts w:ascii="Times New Roman" w:hAnsi="Times New Roman"/>
    </w:rPr>
  </w:style>
  <w:style w:type="paragraph" w:styleId="Heading1">
    <w:name w:val="heading 1"/>
    <w:basedOn w:val="Normal"/>
    <w:next w:val="Normal"/>
    <w:link w:val="Heading1Char"/>
    <w:uiPriority w:val="9"/>
    <w:qFormat/>
    <w:rsid w:val="000247F6"/>
    <w:pPr>
      <w:keepNext/>
      <w:keepLines/>
      <w:numPr>
        <w:numId w:val="7"/>
      </w:numPr>
      <w:spacing w:before="480"/>
      <w:outlineLvl w:val="0"/>
    </w:pPr>
    <w:rPr>
      <w:rFonts w:asciiTheme="majorHAnsi" w:eastAsiaTheme="majorEastAsia" w:hAnsiTheme="majorHAnsi" w:cstheme="majorBidi"/>
      <w:b/>
      <w:bCs/>
      <w:sz w:val="32"/>
      <w:szCs w:val="32"/>
    </w:rPr>
  </w:style>
  <w:style w:type="paragraph" w:styleId="Heading2">
    <w:name w:val="heading 2"/>
    <w:basedOn w:val="Normal"/>
    <w:next w:val="Normal"/>
    <w:link w:val="Heading2Char"/>
    <w:uiPriority w:val="9"/>
    <w:unhideWhenUsed/>
    <w:qFormat/>
    <w:rsid w:val="000247F6"/>
    <w:pPr>
      <w:keepNext/>
      <w:keepLines/>
      <w:numPr>
        <w:ilvl w:val="1"/>
        <w:numId w:val="7"/>
      </w:numPr>
      <w:spacing w:before="200"/>
      <w:outlineLvl w:val="1"/>
    </w:pPr>
    <w:rPr>
      <w:rFonts w:asciiTheme="majorHAnsi" w:eastAsiaTheme="majorEastAsia" w:hAnsiTheme="majorHAnsi" w:cstheme="majorBidi"/>
      <w:b/>
      <w:bCs/>
      <w:sz w:val="26"/>
      <w:szCs w:val="26"/>
    </w:rPr>
  </w:style>
  <w:style w:type="paragraph" w:styleId="Heading3">
    <w:name w:val="heading 3"/>
    <w:basedOn w:val="Normal"/>
    <w:next w:val="Normal"/>
    <w:link w:val="Heading3Char"/>
    <w:uiPriority w:val="9"/>
    <w:unhideWhenUsed/>
    <w:qFormat/>
    <w:rsid w:val="000247F6"/>
    <w:pPr>
      <w:keepNext/>
      <w:keepLines/>
      <w:numPr>
        <w:ilvl w:val="2"/>
        <w:numId w:val="7"/>
      </w:numPr>
      <w:spacing w:before="200"/>
      <w:outlineLvl w:val="2"/>
    </w:pPr>
    <w:rPr>
      <w:rFonts w:asciiTheme="majorHAnsi" w:eastAsiaTheme="majorEastAsia" w:hAnsiTheme="majorHAnsi" w:cstheme="majorBidi"/>
      <w:b/>
      <w:bCs/>
    </w:rPr>
  </w:style>
  <w:style w:type="paragraph" w:styleId="Heading4">
    <w:name w:val="heading 4"/>
    <w:basedOn w:val="Normal"/>
    <w:next w:val="Normal"/>
    <w:link w:val="Heading4Char"/>
    <w:uiPriority w:val="9"/>
    <w:unhideWhenUsed/>
    <w:qFormat/>
    <w:rsid w:val="00707727"/>
    <w:pPr>
      <w:keepNext/>
      <w:keepLines/>
      <w:numPr>
        <w:ilvl w:val="3"/>
        <w:numId w:val="7"/>
      </w:numPr>
      <w:spacing w:before="200"/>
      <w:outlineLvl w:val="3"/>
    </w:pPr>
    <w:rPr>
      <w:rFonts w:eastAsiaTheme="majorEastAsia" w:cstheme="majorBidi"/>
      <w:b/>
      <w:bCs/>
      <w:i/>
      <w:iCs/>
    </w:rPr>
  </w:style>
  <w:style w:type="paragraph" w:styleId="Heading5">
    <w:name w:val="heading 5"/>
    <w:basedOn w:val="Normal"/>
    <w:next w:val="Normal"/>
    <w:link w:val="Heading5Char"/>
    <w:uiPriority w:val="9"/>
    <w:unhideWhenUsed/>
    <w:qFormat/>
    <w:rsid w:val="000247F6"/>
    <w:pPr>
      <w:keepNext/>
      <w:keepLines/>
      <w:numPr>
        <w:ilvl w:val="4"/>
        <w:numId w:val="7"/>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0247F6"/>
    <w:pPr>
      <w:keepNext/>
      <w:keepLines/>
      <w:numPr>
        <w:ilvl w:val="5"/>
        <w:numId w:val="7"/>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0247F6"/>
    <w:pPr>
      <w:keepNext/>
      <w:keepLines/>
      <w:numPr>
        <w:ilvl w:val="6"/>
        <w:numId w:val="7"/>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0247F6"/>
    <w:pPr>
      <w:keepNext/>
      <w:keepLines/>
      <w:numPr>
        <w:ilvl w:val="7"/>
        <w:numId w:val="7"/>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0247F6"/>
    <w:pPr>
      <w:keepNext/>
      <w:keepLines/>
      <w:numPr>
        <w:ilvl w:val="8"/>
        <w:numId w:val="7"/>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F22EF"/>
    <w:pPr>
      <w:ind w:left="720"/>
      <w:contextualSpacing/>
    </w:pPr>
  </w:style>
  <w:style w:type="character" w:styleId="Strong">
    <w:name w:val="Strong"/>
    <w:basedOn w:val="DefaultParagraphFont"/>
    <w:uiPriority w:val="22"/>
    <w:qFormat/>
    <w:rsid w:val="00885E85"/>
    <w:rPr>
      <w:b/>
      <w:bCs/>
    </w:rPr>
  </w:style>
  <w:style w:type="paragraph" w:styleId="NoSpacing">
    <w:name w:val="No Spacing"/>
    <w:uiPriority w:val="1"/>
    <w:qFormat/>
    <w:rsid w:val="00FE69D6"/>
    <w:rPr>
      <w:rFonts w:ascii="Times New Roman" w:hAnsi="Times New Roman"/>
    </w:rPr>
  </w:style>
  <w:style w:type="paragraph" w:styleId="BodyText">
    <w:name w:val="Body Text"/>
    <w:basedOn w:val="Normal"/>
    <w:link w:val="BodyTextChar"/>
    <w:uiPriority w:val="1"/>
    <w:qFormat/>
    <w:rsid w:val="001E5A5F"/>
    <w:pPr>
      <w:widowControl w:val="0"/>
      <w:spacing w:before="12"/>
      <w:ind w:left="840" w:hanging="360"/>
    </w:pPr>
    <w:rPr>
      <w:rFonts w:ascii="Calibri" w:eastAsia="Calibri" w:hAnsi="Calibri"/>
      <w:sz w:val="21"/>
      <w:szCs w:val="21"/>
    </w:rPr>
  </w:style>
  <w:style w:type="character" w:customStyle="1" w:styleId="BodyTextChar">
    <w:name w:val="Body Text Char"/>
    <w:basedOn w:val="DefaultParagraphFont"/>
    <w:link w:val="BodyText"/>
    <w:uiPriority w:val="1"/>
    <w:rsid w:val="001E5A5F"/>
    <w:rPr>
      <w:rFonts w:ascii="Calibri" w:eastAsia="Calibri" w:hAnsi="Calibri"/>
      <w:sz w:val="21"/>
      <w:szCs w:val="21"/>
    </w:rPr>
  </w:style>
  <w:style w:type="paragraph" w:styleId="Title">
    <w:name w:val="Title"/>
    <w:basedOn w:val="Normal"/>
    <w:next w:val="Normal"/>
    <w:link w:val="TitleChar"/>
    <w:uiPriority w:val="10"/>
    <w:qFormat/>
    <w:rsid w:val="00E95F12"/>
    <w:pPr>
      <w:ind w:firstLine="360"/>
      <w:jc w:val="center"/>
    </w:pPr>
    <w:rPr>
      <w:rFonts w:cs="Times New Roman"/>
      <w:sz w:val="52"/>
    </w:rPr>
  </w:style>
  <w:style w:type="character" w:customStyle="1" w:styleId="TitleChar">
    <w:name w:val="Title Char"/>
    <w:basedOn w:val="DefaultParagraphFont"/>
    <w:link w:val="Title"/>
    <w:uiPriority w:val="10"/>
    <w:rsid w:val="00E95F12"/>
    <w:rPr>
      <w:rFonts w:ascii="Times New Roman" w:hAnsi="Times New Roman" w:cs="Times New Roman"/>
      <w:sz w:val="52"/>
    </w:rPr>
  </w:style>
  <w:style w:type="character" w:customStyle="1" w:styleId="Heading1Char">
    <w:name w:val="Heading 1 Char"/>
    <w:basedOn w:val="DefaultParagraphFont"/>
    <w:link w:val="Heading1"/>
    <w:uiPriority w:val="9"/>
    <w:rsid w:val="000247F6"/>
    <w:rPr>
      <w:rFonts w:asciiTheme="majorHAnsi" w:eastAsiaTheme="majorEastAsia" w:hAnsiTheme="majorHAnsi" w:cstheme="majorBidi"/>
      <w:b/>
      <w:bCs/>
      <w:sz w:val="32"/>
      <w:szCs w:val="32"/>
    </w:rPr>
  </w:style>
  <w:style w:type="character" w:customStyle="1" w:styleId="Heading2Char">
    <w:name w:val="Heading 2 Char"/>
    <w:basedOn w:val="DefaultParagraphFont"/>
    <w:link w:val="Heading2"/>
    <w:uiPriority w:val="9"/>
    <w:rsid w:val="000247F6"/>
    <w:rPr>
      <w:rFonts w:asciiTheme="majorHAnsi" w:eastAsiaTheme="majorEastAsia" w:hAnsiTheme="majorHAnsi" w:cstheme="majorBidi"/>
      <w:b/>
      <w:bCs/>
      <w:sz w:val="26"/>
      <w:szCs w:val="26"/>
    </w:rPr>
  </w:style>
  <w:style w:type="character" w:customStyle="1" w:styleId="Heading3Char">
    <w:name w:val="Heading 3 Char"/>
    <w:basedOn w:val="DefaultParagraphFont"/>
    <w:link w:val="Heading3"/>
    <w:uiPriority w:val="9"/>
    <w:rsid w:val="000247F6"/>
    <w:rPr>
      <w:rFonts w:asciiTheme="majorHAnsi" w:eastAsiaTheme="majorEastAsia" w:hAnsiTheme="majorHAnsi" w:cstheme="majorBidi"/>
      <w:b/>
      <w:bCs/>
    </w:rPr>
  </w:style>
  <w:style w:type="character" w:customStyle="1" w:styleId="Heading4Char">
    <w:name w:val="Heading 4 Char"/>
    <w:basedOn w:val="DefaultParagraphFont"/>
    <w:link w:val="Heading4"/>
    <w:uiPriority w:val="9"/>
    <w:rsid w:val="00707727"/>
    <w:rPr>
      <w:rFonts w:ascii="Times New Roman" w:eastAsiaTheme="majorEastAsia" w:hAnsi="Times New Roman" w:cstheme="majorBidi"/>
      <w:b/>
      <w:bCs/>
      <w:i/>
      <w:iCs/>
    </w:rPr>
  </w:style>
  <w:style w:type="character" w:customStyle="1" w:styleId="Heading5Char">
    <w:name w:val="Heading 5 Char"/>
    <w:basedOn w:val="DefaultParagraphFont"/>
    <w:link w:val="Heading5"/>
    <w:uiPriority w:val="9"/>
    <w:rsid w:val="000247F6"/>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0247F6"/>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0247F6"/>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0247F6"/>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0247F6"/>
    <w:rPr>
      <w:rFonts w:asciiTheme="majorHAnsi" w:eastAsiaTheme="majorEastAsia" w:hAnsiTheme="majorHAnsi" w:cstheme="majorBidi"/>
      <w:i/>
      <w:iCs/>
      <w:color w:val="404040" w:themeColor="text1" w:themeTint="BF"/>
      <w:sz w:val="20"/>
      <w:szCs w:val="20"/>
    </w:rPr>
  </w:style>
  <w:style w:type="paragraph" w:styleId="DocumentMap">
    <w:name w:val="Document Map"/>
    <w:basedOn w:val="Normal"/>
    <w:link w:val="DocumentMapChar"/>
    <w:uiPriority w:val="99"/>
    <w:semiHidden/>
    <w:unhideWhenUsed/>
    <w:rsid w:val="00E95F12"/>
    <w:rPr>
      <w:rFonts w:ascii="Lucida Grande" w:hAnsi="Lucida Grande" w:cs="Lucida Grande"/>
    </w:rPr>
  </w:style>
  <w:style w:type="character" w:customStyle="1" w:styleId="DocumentMapChar">
    <w:name w:val="Document Map Char"/>
    <w:basedOn w:val="DefaultParagraphFont"/>
    <w:link w:val="DocumentMap"/>
    <w:uiPriority w:val="99"/>
    <w:semiHidden/>
    <w:rsid w:val="00E95F12"/>
    <w:rPr>
      <w:rFonts w:ascii="Lucida Grande" w:hAnsi="Lucida Grande" w:cs="Lucida Grande"/>
    </w:rPr>
  </w:style>
  <w:style w:type="character" w:styleId="Hyperlink">
    <w:name w:val="Hyperlink"/>
    <w:basedOn w:val="DefaultParagraphFont"/>
    <w:uiPriority w:val="99"/>
    <w:unhideWhenUsed/>
    <w:rsid w:val="00DF50BD"/>
    <w:rPr>
      <w:color w:val="0000FF" w:themeColor="hyperlink"/>
      <w:u w:val="single"/>
    </w:rPr>
  </w:style>
  <w:style w:type="character" w:styleId="CommentReference">
    <w:name w:val="annotation reference"/>
    <w:basedOn w:val="DefaultParagraphFont"/>
    <w:uiPriority w:val="99"/>
    <w:semiHidden/>
    <w:unhideWhenUsed/>
    <w:rsid w:val="00A778D8"/>
    <w:rPr>
      <w:sz w:val="18"/>
      <w:szCs w:val="18"/>
    </w:rPr>
  </w:style>
  <w:style w:type="paragraph" w:styleId="CommentText">
    <w:name w:val="annotation text"/>
    <w:basedOn w:val="Normal"/>
    <w:link w:val="CommentTextChar"/>
    <w:uiPriority w:val="99"/>
    <w:unhideWhenUsed/>
    <w:rsid w:val="00A778D8"/>
  </w:style>
  <w:style w:type="character" w:customStyle="1" w:styleId="CommentTextChar">
    <w:name w:val="Comment Text Char"/>
    <w:basedOn w:val="DefaultParagraphFont"/>
    <w:link w:val="CommentText"/>
    <w:uiPriority w:val="99"/>
    <w:rsid w:val="00A778D8"/>
    <w:rPr>
      <w:rFonts w:ascii="Times New Roman" w:hAnsi="Times New Roman"/>
    </w:rPr>
  </w:style>
  <w:style w:type="paragraph" w:styleId="CommentSubject">
    <w:name w:val="annotation subject"/>
    <w:basedOn w:val="CommentText"/>
    <w:next w:val="CommentText"/>
    <w:link w:val="CommentSubjectChar"/>
    <w:uiPriority w:val="99"/>
    <w:semiHidden/>
    <w:unhideWhenUsed/>
    <w:rsid w:val="00A778D8"/>
    <w:rPr>
      <w:b/>
      <w:bCs/>
      <w:sz w:val="20"/>
      <w:szCs w:val="20"/>
    </w:rPr>
  </w:style>
  <w:style w:type="character" w:customStyle="1" w:styleId="CommentSubjectChar">
    <w:name w:val="Comment Subject Char"/>
    <w:basedOn w:val="CommentTextChar"/>
    <w:link w:val="CommentSubject"/>
    <w:uiPriority w:val="99"/>
    <w:semiHidden/>
    <w:rsid w:val="00A778D8"/>
    <w:rPr>
      <w:rFonts w:ascii="Times New Roman" w:hAnsi="Times New Roman"/>
      <w:b/>
      <w:bCs/>
      <w:sz w:val="20"/>
      <w:szCs w:val="20"/>
    </w:rPr>
  </w:style>
  <w:style w:type="paragraph" w:styleId="BalloonText">
    <w:name w:val="Balloon Text"/>
    <w:basedOn w:val="Normal"/>
    <w:link w:val="BalloonTextChar"/>
    <w:uiPriority w:val="99"/>
    <w:semiHidden/>
    <w:unhideWhenUsed/>
    <w:rsid w:val="00A778D8"/>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A778D8"/>
    <w:rPr>
      <w:rFonts w:ascii="Lucida Grande" w:hAnsi="Lucida Grande" w:cs="Lucida Grande"/>
      <w:sz w:val="18"/>
      <w:szCs w:val="18"/>
    </w:rPr>
  </w:style>
  <w:style w:type="paragraph" w:customStyle="1" w:styleId="TableParagraph">
    <w:name w:val="Table Paragraph"/>
    <w:basedOn w:val="Normal"/>
    <w:uiPriority w:val="1"/>
    <w:qFormat/>
    <w:rsid w:val="00796097"/>
    <w:pPr>
      <w:widowControl w:val="0"/>
    </w:pPr>
    <w:rPr>
      <w:rFonts w:asciiTheme="minorHAnsi" w:eastAsiaTheme="minorHAnsi" w:hAnsiTheme="minorHAnsi"/>
      <w:sz w:val="22"/>
      <w:szCs w:val="22"/>
    </w:rPr>
  </w:style>
  <w:style w:type="paragraph" w:styleId="Header">
    <w:name w:val="header"/>
    <w:basedOn w:val="Normal"/>
    <w:link w:val="HeaderChar"/>
    <w:uiPriority w:val="99"/>
    <w:unhideWhenUsed/>
    <w:rsid w:val="00BA7E44"/>
    <w:pPr>
      <w:tabs>
        <w:tab w:val="center" w:pos="4320"/>
        <w:tab w:val="right" w:pos="8640"/>
      </w:tabs>
    </w:pPr>
  </w:style>
  <w:style w:type="character" w:customStyle="1" w:styleId="HeaderChar">
    <w:name w:val="Header Char"/>
    <w:basedOn w:val="DefaultParagraphFont"/>
    <w:link w:val="Header"/>
    <w:uiPriority w:val="99"/>
    <w:rsid w:val="00BA7E44"/>
    <w:rPr>
      <w:rFonts w:ascii="Times New Roman" w:hAnsi="Times New Roman"/>
    </w:rPr>
  </w:style>
  <w:style w:type="paragraph" w:styleId="Footer">
    <w:name w:val="footer"/>
    <w:basedOn w:val="Normal"/>
    <w:link w:val="FooterChar"/>
    <w:uiPriority w:val="99"/>
    <w:unhideWhenUsed/>
    <w:rsid w:val="00BA7E44"/>
    <w:pPr>
      <w:tabs>
        <w:tab w:val="center" w:pos="4320"/>
        <w:tab w:val="right" w:pos="8640"/>
      </w:tabs>
    </w:pPr>
  </w:style>
  <w:style w:type="character" w:customStyle="1" w:styleId="FooterChar">
    <w:name w:val="Footer Char"/>
    <w:basedOn w:val="DefaultParagraphFont"/>
    <w:link w:val="Footer"/>
    <w:uiPriority w:val="99"/>
    <w:rsid w:val="00BA7E44"/>
    <w:rPr>
      <w:rFonts w:ascii="Times New Roman" w:hAnsi="Times New Roman"/>
    </w:rPr>
  </w:style>
  <w:style w:type="paragraph" w:styleId="Caption">
    <w:name w:val="caption"/>
    <w:basedOn w:val="Normal"/>
    <w:next w:val="Normal"/>
    <w:uiPriority w:val="35"/>
    <w:unhideWhenUsed/>
    <w:qFormat/>
    <w:rsid w:val="00A82918"/>
    <w:pPr>
      <w:spacing w:after="200"/>
    </w:pPr>
    <w:rPr>
      <w:b/>
      <w:iCs/>
      <w:sz w:val="18"/>
      <w:szCs w:val="18"/>
    </w:rPr>
  </w:style>
  <w:style w:type="table" w:styleId="TableGrid">
    <w:name w:val="Table Grid"/>
    <w:basedOn w:val="TableNormal"/>
    <w:uiPriority w:val="59"/>
    <w:rsid w:val="0097260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E44934"/>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93364372">
      <w:bodyDiv w:val="1"/>
      <w:marLeft w:val="0"/>
      <w:marRight w:val="0"/>
      <w:marTop w:val="0"/>
      <w:marBottom w:val="0"/>
      <w:divBdr>
        <w:top w:val="none" w:sz="0" w:space="0" w:color="auto"/>
        <w:left w:val="none" w:sz="0" w:space="0" w:color="auto"/>
        <w:bottom w:val="none" w:sz="0" w:space="0" w:color="auto"/>
        <w:right w:val="none" w:sz="0" w:space="0" w:color="auto"/>
      </w:divBdr>
    </w:div>
    <w:div w:id="856387179">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18" Type="http://schemas.openxmlformats.org/officeDocument/2006/relationships/image" Target="media/image1.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hyperlink" Target="http://waterdata.usgs.gov/nwis/uv?site_no=10126000" TargetMode="External"/><Relationship Id="rId2" Type="http://schemas.openxmlformats.org/officeDocument/2006/relationships/numbering" Target="numbering.xml"/><Relationship Id="rId16" Type="http://schemas.openxmlformats.org/officeDocument/2006/relationships/hyperlink" Target="http://www.fws.gov/refuge/Bear_River_Migratory_Bird_Refuge/what_we_do/resource_management.html" TargetMode="External"/><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header" Target="header5.xml"/><Relationship Id="rId10" Type="http://schemas.openxmlformats.org/officeDocument/2006/relationships/footer" Target="footer1.xml"/><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header" Target="header4.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2758140-8381-41A2-9091-9FA3DE11A1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50</TotalTime>
  <Pages>13</Pages>
  <Words>4261</Words>
  <Characters>24289</Characters>
  <Application>Microsoft Office Word</Application>
  <DocSecurity>0</DocSecurity>
  <Lines>202</Lines>
  <Paragraphs>56</Paragraphs>
  <ScaleCrop>false</ScaleCrop>
  <HeadingPairs>
    <vt:vector size="2" baseType="variant">
      <vt:variant>
        <vt:lpstr>Title</vt:lpstr>
      </vt:variant>
      <vt:variant>
        <vt:i4>1</vt:i4>
      </vt:variant>
    </vt:vector>
  </HeadingPairs>
  <TitlesOfParts>
    <vt:vector size="1" baseType="lpstr">
      <vt:lpstr/>
    </vt:vector>
  </TitlesOfParts>
  <Company>Toshiba</Company>
  <LinksUpToDate>false</LinksUpToDate>
  <CharactersWithSpaces>28494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Bryce Mihalevich</dc:creator>
  <cp:lastModifiedBy>Tyler Pratt</cp:lastModifiedBy>
  <cp:revision>6</cp:revision>
  <dcterms:created xsi:type="dcterms:W3CDTF">2016-02-29T20:28:00Z</dcterms:created>
  <dcterms:modified xsi:type="dcterms:W3CDTF">2016-02-29T21:17:00Z</dcterms:modified>
</cp:coreProperties>
</file>